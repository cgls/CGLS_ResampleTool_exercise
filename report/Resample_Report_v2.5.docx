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jpeg" ContentType="image/jpeg"/>
  <Override PartName="/word/media/image17.jpeg" ContentType="image/jpeg"/>
  <Override PartName="/word/media/image1.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1.jpeg" ContentType="image/jpeg"/>
  <Override PartName="/word/media/image21.jpeg" ContentType="image/jpeg"/>
  <Override PartName="/word/media/image5.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18.jpeg" ContentType="image/jpeg"/>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Copernicus Global Land Service Resampling Tool Using R</w:t>
      </w:r>
    </w:p>
    <w:p>
      <w:pPr>
        <w:pStyle w:val="Author"/>
        <w:rPr/>
      </w:pPr>
      <w:r>
        <w:rPr/>
        <w:t>Xavier Rotllan-Puig</w:t>
      </w:r>
      <w:r>
        <w:rPr>
          <w:vertAlign w:val="superscript"/>
        </w:rPr>
        <w:t>1,2,✉</w:t>
      </w:r>
      <w:r>
        <w:rPr/>
        <w:t>, Tim Jacobs</w:t>
      </w:r>
      <w:r>
        <w:rPr>
          <w:vertAlign w:val="superscript"/>
        </w:rPr>
        <w:t>3</w:t>
      </w:r>
      <w:r>
        <w:rPr/>
        <w:t>, Federico Gianoli</w:t>
      </w:r>
      <w:r>
        <w:rPr>
          <w:vertAlign w:val="superscript"/>
        </w:rPr>
        <w:t>1</w:t>
      </w:r>
      <w:r>
        <w:rPr/>
        <w:t>, Pier Lorenzo Marasco</w:t>
      </w:r>
      <w:r>
        <w:rPr>
          <w:vertAlign w:val="superscript"/>
        </w:rPr>
        <w:t>1</w:t>
      </w:r>
      <w:r>
        <w:rPr/>
        <w:t>, and Michael Cherlet</w:t>
      </w:r>
      <w:r>
        <w:rPr>
          <w:vertAlign w:val="superscript"/>
        </w:rPr>
        <w:t>1</w:t>
      </w:r>
    </w:p>
    <w:p>
      <w:pPr>
        <w:pStyle w:val="Date"/>
        <w:rPr/>
      </w:pPr>
      <w:r>
        <w:rPr/>
        <w:t>08/07/2020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VITO NV. Boeretang 200. BE-2400 Mol, BELGIUM</w:t>
      </w:r>
    </w:p>
    <w:p>
      <w:pPr>
        <w:pStyle w:val="Cosdeltext"/>
        <w:rPr/>
      </w:pPr>
      <w:r>
        <w:rPr>
          <w:vertAlign w:val="superscript"/>
        </w:rPr>
        <w:t>✉</w:t>
      </w:r>
      <w:r>
        <w:rPr/>
        <w:t xml:space="preserve"> </w:t>
      </w:r>
      <w:r>
        <w:rPr/>
        <w:t xml:space="preserve">Correspondence: </w:t>
      </w:r>
      <w:hyperlink r:id="rId2">
        <w:r>
          <w:rPr>
            <w:rStyle w:val="ListLabel80"/>
          </w:rPr>
          <w:t>Xavier Rotllan-Puig &lt;xavier.rotllan.puig@aster-projects.cat&gt;</w:t>
        </w:r>
      </w:hyperlink>
    </w:p>
    <w:p>
      <w:pPr>
        <w:pStyle w:val="Cosdeltext"/>
        <w:rPr>
          <w:b/>
          <w:b/>
        </w:rPr>
      </w:pPr>
      <w:r>
        <w:rPr>
          <w:b/>
        </w:rPr>
      </w:r>
    </w:p>
    <w:p>
      <w:pPr>
        <w:pStyle w:val="Cosdeltext"/>
        <w:rPr/>
      </w:pPr>
      <w:r>
        <w:rPr>
          <w:b/>
        </w:rPr>
        <w:t>Abstract</w:t>
      </w:r>
    </w:p>
    <w:p>
      <w:pPr>
        <w:pStyle w:val="FirstParagraph"/>
        <w:rPr/>
      </w:pPr>
      <w:r>
        <w:rPr/>
        <w:t>The Copernicus Global Land Service (CGLS) systematically produces and distributes vegetation-related products (i.e. NDVI, LAI, FAPAR…) based on Earth Observation data. As of July, 2020, these products are no longer provided at 1km resolution in near real time. The CGLS team has developed tools to resample the 333m products to 1km, so that users can continue their time series at the coarser resolution. In this document we present a comparison of different resampled products using an R-based tool with the original CGLS products at 1km resolution. In general, while the tool gave similar and good results in non-evergreen broadleaf forests (non-EBF) landscapes for all the tested products, the results of LAI, FAPAR and FCOVER in an EBF area were poorer likely due to the differences in the algorithms implemented for the production of the global products at 1km and 333m resolution. In light of this, the users must be aware of these differences when using the R-based tool or any other resampling approach.</w:t>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Cosdeltext"/>
        <w:rPr>
          <w:b/>
          <w:b/>
        </w:rPr>
      </w:pPr>
      <w:r>
        <w:rPr>
          <w:b/>
        </w:rPr>
      </w:r>
    </w:p>
    <w:p>
      <w:pPr>
        <w:pStyle w:val="Encapalament1"/>
        <w:numPr>
          <w:ilvl w:val="0"/>
          <w:numId w:val="2"/>
        </w:numPr>
        <w:rPr/>
      </w:pPr>
      <w:bookmarkStart w:id="0" w:name="introduction"/>
      <w:r>
        <w:rPr/>
        <w:t>Introduction</w:t>
      </w:r>
      <w:bookmarkEnd w:id="0"/>
    </w:p>
    <w:p>
      <w:pPr>
        <w:pStyle w:val="FirstParagraph"/>
        <w:rPr/>
      </w:pPr>
      <w:r>
        <w:rPr/>
        <w:t xml:space="preserve">The Copernicus Global Land Service (CGLS; </w:t>
      </w:r>
      <w:hyperlink r:id="rId3">
        <w:r>
          <w:rPr>
            <w:rStyle w:val="ListLabel80"/>
          </w:rPr>
          <w:t>https://land.copernicus.eu/global/</w:t>
        </w:r>
      </w:hyperlink>
      <w:r>
        <w:rPr/>
        <w:t>) is a component of the Land Monitoring Core Service (LMCS) of Copernicus, the European flagship programme on Earth Observation. CGLS systematically produces and distributes time series of global bio-geophysical products on the status and evolution of the land surface, at different spatial resolutions. These products are used to monitor the vegetation, the water cycle, the energy budget and the terrestrial cryosphere.</w:t>
      </w:r>
    </w:p>
    <w:p>
      <w:pPr>
        <w:pStyle w:val="Cosdeltext"/>
        <w:rPr/>
      </w:pPr>
      <w:r>
        <w:rPr/>
        <w:t>The CGLS vegetation-related products (i.e. NDVI, LAI, FAPAR…), based on PROBA-V satellite observations, have been distributed at 1km and 333m spatial resolution until June, 2020. However, as of July, 2020, this production of the vegetation biophysical variables is based on Sentinel-3 observations and the products, are no longer provided at 1km resolution in near real time. Nonetheless, users interested in continuing their 1km time series can use a resample of the 333m products.</w:t>
      </w:r>
    </w:p>
    <w:p>
      <w:pPr>
        <w:pStyle w:val="Cosdeltext"/>
        <w:rPr/>
      </w:pPr>
      <w:r>
        <w:rPr/>
        <w:t xml:space="preserve">The science and production teams of the Global Land service, in support to the 1km users, provide different tools to make their own resampling exercises from the new 333m products to a 1km resolution, corresponding to the usual 1km grid. A Notebook with R code (R Core Team, 2019) and some explanations can be found at </w:t>
      </w:r>
      <w:hyperlink r:id="rId4">
        <w:r>
          <w:rPr>
            <w:rStyle w:val="ListLabel80"/>
          </w:rPr>
          <w:t>https://nbviewer.jupyter.org/github/cgls/ResampleTool_notebook/blob/master/ResampleTool_R_notebook.ipynb</w:t>
        </w:r>
      </w:hyperlink>
      <w:r>
        <w:rPr/>
        <w:t xml:space="preserve"> (viewer) and </w:t>
      </w:r>
      <w:hyperlink r:id="rId5">
        <w:r>
          <w:rPr>
            <w:rStyle w:val="ListLabel80"/>
          </w:rPr>
          <w:t>https://github.com/cgls/ResampleTool_notebook</w:t>
        </w:r>
      </w:hyperlink>
      <w:r>
        <w:rPr/>
        <w:t>.</w:t>
      </w:r>
    </w:p>
    <w:p>
      <w:pPr>
        <w:pStyle w:val="Cosdeltext"/>
        <w:rPr/>
      </w:pPr>
      <w:r>
        <w:rPr/>
        <w:t>In this document we present a comparison of different resampled products, produced with this R tool, with the original CGLS products at 1km resolution for the same study area and image date.</w:t>
      </w:r>
    </w:p>
    <w:p>
      <w:pPr>
        <w:pStyle w:val="Encapalament1"/>
        <w:numPr>
          <w:ilvl w:val="0"/>
          <w:numId w:val="2"/>
        </w:numPr>
        <w:rPr/>
      </w:pPr>
      <w:bookmarkStart w:id="1" w:name="materials-and-methods"/>
      <w:r>
        <w:rPr/>
        <w:t>Materials and methods</w:t>
      </w:r>
      <w:bookmarkEnd w:id="1"/>
    </w:p>
    <w:p>
      <w:pPr>
        <w:pStyle w:val="Encapalament2"/>
        <w:numPr>
          <w:ilvl w:val="1"/>
          <w:numId w:val="2"/>
        </w:numPr>
        <w:rPr/>
      </w:pPr>
      <w:bookmarkStart w:id="2" w:name="data"/>
      <w:r>
        <w:rPr/>
        <w:t>Data</w:t>
      </w:r>
      <w:bookmarkEnd w:id="2"/>
    </w:p>
    <w:p>
      <w:pPr>
        <w:pStyle w:val="FirstParagraph"/>
        <w:rPr/>
      </w:pPr>
      <w:r>
        <w:rPr/>
        <w:t>The analysis was made using different geographic subsets of several 10-daily CGLS vegetation-related global products derived from PROBA-V data. See Table 1 for the products used in this assessment, as well as their image date. FAPAR and DMP were analysed for two different dates in order to be compared with other products in different areas and/or seasons (different amount of clouds).</w:t>
      </w:r>
    </w:p>
    <w:p>
      <w:pPr>
        <w:pStyle w:val="TableCaption"/>
        <w:rPr/>
      </w:pPr>
      <w:r>
        <w:rPr/>
        <w:t>Table 1: Products and their image date used in this assessment</w:t>
      </w:r>
    </w:p>
    <w:tbl>
      <w:tblPr>
        <w:tblW w:w="49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2297"/>
        <w:gridCol w:w="2058"/>
        <w:gridCol w:w="1781"/>
        <w:gridCol w:w="2330"/>
      </w:tblGrid>
      <w:tr>
        <w:trPr>
          <w:ins w:id="0" w:author="undisclosed" w:date="2020-07-09T15:44:00Z"/>
        </w:trPr>
        <w:tc>
          <w:tcPr>
            <w:tcW w:w="2297"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2058" w:type="dxa"/>
            <w:tcBorders>
              <w:bottom w:val="single" w:sz="6" w:space="0" w:color="000000"/>
              <w:insideH w:val="single" w:sz="6" w:space="0" w:color="000000"/>
            </w:tcBorders>
            <w:shd w:fill="auto" w:val="clear"/>
            <w:vAlign w:val="bottom"/>
          </w:tcPr>
          <w:p>
            <w:pPr>
              <w:pStyle w:val="Compact"/>
              <w:spacing w:before="36" w:after="36"/>
              <w:jc w:val="left"/>
              <w:rPr/>
            </w:pPr>
            <w:r>
              <w:rPr/>
              <w:t>Resampled from</w:t>
            </w:r>
          </w:p>
        </w:tc>
        <w:tc>
          <w:tcPr>
            <w:tcW w:w="1781" w:type="dxa"/>
            <w:tcBorders>
              <w:bottom w:val="single" w:sz="6" w:space="0" w:color="000000"/>
              <w:insideH w:val="single" w:sz="6" w:space="0" w:color="000000"/>
            </w:tcBorders>
            <w:shd w:fill="auto" w:val="clear"/>
            <w:vAlign w:val="bottom"/>
          </w:tcPr>
          <w:p>
            <w:pPr>
              <w:pStyle w:val="Compact"/>
              <w:spacing w:before="36" w:after="36"/>
              <w:jc w:val="left"/>
              <w:rPr/>
            </w:pPr>
            <w:r>
              <w:rPr/>
              <w:t>Compared to</w:t>
            </w:r>
          </w:p>
        </w:tc>
        <w:tc>
          <w:tcPr>
            <w:tcW w:w="2330" w:type="dxa"/>
            <w:tcBorders>
              <w:bottom w:val="single" w:sz="6" w:space="0" w:color="000000"/>
              <w:insideH w:val="single" w:sz="6" w:space="0" w:color="000000"/>
            </w:tcBorders>
            <w:shd w:fill="auto" w:val="clear"/>
            <w:vAlign w:val="bottom"/>
          </w:tcPr>
          <w:p>
            <w:pPr>
              <w:pStyle w:val="Compact"/>
              <w:spacing w:before="36" w:after="36"/>
              <w:jc w:val="left"/>
              <w:rPr/>
            </w:pPr>
            <w:r>
              <w:rPr/>
              <w:t>For product date</w:t>
            </w:r>
          </w:p>
        </w:tc>
      </w:tr>
      <w:tr>
        <w:trPr>
          <w:ins w:id="1"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6">
              <w:r>
                <w:rPr>
                  <w:rStyle w:val="EnlladInternet"/>
                </w:rPr>
                <w:t>Normalized Difference Vegetation Index (NDVI)</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01, 2019</w:t>
            </w:r>
          </w:p>
        </w:tc>
      </w:tr>
      <w:tr>
        <w:trPr>
          <w:ins w:id="2"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7">
              <w:r>
                <w:rPr>
                  <w:rStyle w:val="EnlladInternet"/>
                </w:rPr>
                <w:t>Leaf Area Index (LAI)</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ins w:id="3"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8">
              <w:r>
                <w:rPr>
                  <w:rStyle w:val="EnlladInternet"/>
                </w:rPr>
                <w:t>Fraction of Absorbed Photosynthetically Active Radiation (FAPAR)</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For EU / North Africa and Amazonia:</w:t>
            </w:r>
          </w:p>
          <w:p>
            <w:pPr>
              <w:pStyle w:val="Compact"/>
              <w:jc w:val="left"/>
              <w:rPr/>
            </w:pPr>
            <w:r>
              <w:rPr/>
              <w:t>May 10, 2019</w:t>
            </w:r>
          </w:p>
          <w:p>
            <w:pPr>
              <w:pStyle w:val="Compact"/>
              <w:jc w:val="left"/>
              <w:rPr/>
            </w:pPr>
            <w:r>
              <w:rPr/>
              <w:t>For West Africa:</w:t>
            </w:r>
          </w:p>
          <w:p>
            <w:pPr>
              <w:pStyle w:val="Compact"/>
              <w:spacing w:before="36" w:after="36"/>
              <w:jc w:val="left"/>
              <w:rPr/>
            </w:pPr>
            <w:r>
              <w:rPr/>
              <w:t>August 10, 2018</w:t>
            </w:r>
          </w:p>
        </w:tc>
      </w:tr>
      <w:tr>
        <w:trPr>
          <w:ins w:id="4"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9">
              <w:r>
                <w:rPr>
                  <w:rStyle w:val="EnlladInternet"/>
                </w:rPr>
                <w:t>Fraction of Green Vegetation Cover (FCOVER)</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May 10, 2019</w:t>
            </w:r>
          </w:p>
        </w:tc>
      </w:tr>
      <w:tr>
        <w:trPr>
          <w:ins w:id="5" w:author="undisclosed" w:date="2020-07-09T15:44:00Z"/>
        </w:trPr>
        <w:tc>
          <w:tcPr>
            <w:tcW w:w="2297" w:type="dxa"/>
            <w:tcBorders>
              <w:top w:val="single" w:sz="6" w:space="0" w:color="000000"/>
              <w:bottom w:val="single" w:sz="6" w:space="0" w:color="000000"/>
              <w:insideH w:val="single" w:sz="6" w:space="0" w:color="000000"/>
            </w:tcBorders>
            <w:shd w:fill="auto" w:val="clear"/>
          </w:tcPr>
          <w:p>
            <w:pPr>
              <w:pStyle w:val="Compact"/>
              <w:spacing w:before="36" w:after="36"/>
              <w:jc w:val="left"/>
              <w:rPr/>
            </w:pPr>
            <w:hyperlink r:id="rId10">
              <w:r>
                <w:rPr>
                  <w:rStyle w:val="EnlladInternet"/>
                </w:rPr>
                <w:t>Dry Matter Productivity (DMP)</w:t>
              </w:r>
            </w:hyperlink>
          </w:p>
        </w:tc>
        <w:tc>
          <w:tcPr>
            <w:tcW w:w="2058"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333m version 1</w:t>
            </w:r>
          </w:p>
        </w:tc>
        <w:tc>
          <w:tcPr>
            <w:tcW w:w="1781"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1km version 2</w:t>
            </w:r>
          </w:p>
        </w:tc>
        <w:tc>
          <w:tcPr>
            <w:tcW w:w="2330"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For EU / North Africa:</w:t>
            </w:r>
          </w:p>
          <w:p>
            <w:pPr>
              <w:pStyle w:val="Compact"/>
              <w:jc w:val="left"/>
              <w:rPr/>
            </w:pPr>
            <w:r>
              <w:rPr/>
              <w:t>May 10, 2019</w:t>
            </w:r>
          </w:p>
          <w:p>
            <w:pPr>
              <w:pStyle w:val="Compact"/>
              <w:jc w:val="left"/>
              <w:rPr/>
            </w:pPr>
            <w:r>
              <w:rPr/>
              <w:t>For West Africa:</w:t>
            </w:r>
          </w:p>
          <w:p>
            <w:pPr>
              <w:pStyle w:val="Compact"/>
              <w:spacing w:before="36" w:after="36"/>
              <w:jc w:val="left"/>
              <w:rPr/>
            </w:pPr>
            <w:r>
              <w:rPr/>
              <w:t>August 10, 2018</w:t>
            </w:r>
          </w:p>
        </w:tc>
      </w:tr>
    </w:tbl>
    <w:p>
      <w:pPr>
        <w:pStyle w:val="TableCaption"/>
        <w:rPr>
          <w:i w:val="false"/>
          <w:i w:val="false"/>
        </w:rPr>
      </w:pPr>
      <w:r>
        <w:rPr/>
      </w:r>
    </w:p>
    <w:p>
      <w:pPr>
        <w:pStyle w:val="TableCaption"/>
        <w:rPr/>
      </w:pPr>
      <w:r>
        <w:rPr>
          <w:i w:val="false"/>
        </w:rPr>
        <w:t>For further introduction and documentation (user manual, algorithm description, validation report) on those products, please see each products’ web page linked above.</w:t>
      </w:r>
    </w:p>
    <w:p>
      <w:pPr>
        <w:pStyle w:val="Cosdeltext"/>
        <w:rPr/>
      </w:pPr>
      <w:r>
        <w:rPr/>
        <w:t xml:space="preserve">The tests were made in three different areas depending on the products. </w:t>
      </w:r>
    </w:p>
    <w:p>
      <w:pPr>
        <w:pStyle w:val="Cosdeltext"/>
        <w:rPr/>
      </w:pPr>
      <w:r>
        <w:rPr/>
        <w:t xml:space="preserve">Firstly, all the resampled products were tested for Europe and North Africa (coordinates in Decimal Degrees xmin = -18.58, xmax = 51.57, ymin = 28.5, ymax = 62.95) in order to have a wide representation of different landscapes. </w:t>
      </w:r>
    </w:p>
    <w:p>
      <w:pPr>
        <w:pStyle w:val="Cosdeltext"/>
        <w:rPr/>
      </w:pPr>
      <w:r>
        <w:rPr/>
        <w:t xml:space="preserve">Secondly, since evergreen broadleaf forests (EBF) areas follow a specific treatment in the production of the 1km (Verger et al., 2019) and the 300m (Baret, et al., 2016) LAI, FAPAR and FCOVER products, these products were additionally tested on a subset from a tropical area in Amazonia (xmin = -70, xmax = -63, ymin = -5.5, ymax = -0.2). . </w:t>
      </w:r>
    </w:p>
    <w:p>
      <w:pPr>
        <w:pStyle w:val="Cosdeltext"/>
        <w:rPr/>
      </w:pPr>
      <w:r>
        <w:rPr/>
        <w:t xml:space="preserve">Finally, the DMP was tested also in a western African region (xmin = -17.6, xmax = 16.3, ymin = 1.5, ymax = 23.6) following user feedback and for completeness. As the DMP is derived from FAPAR (radiation) and meteorological (temperature) data (Swinnen et al., 2019), the FAPAR was tested over the same area and date in order to confirm if any observations in the DMP are inherited from the FAPAR or not. </w:t>
      </w:r>
    </w:p>
    <w:p>
      <w:pPr>
        <w:pStyle w:val="Cosdeltext"/>
        <w:rPr/>
      </w:pPr>
      <w:r>
        <w:rPr/>
        <w:t>The three following images show examples of the 333m working maps used for the resample tests for the different study areas (Figure 1, Figure 2 and Figure 3).</w:t>
      </w:r>
    </w:p>
    <w:p>
      <w:pPr>
        <w:pStyle w:val="Normal"/>
        <w:rPr/>
      </w:pPr>
      <w:r>
        <w:rPr/>
        <w:drawing>
          <wp:inline distT="0" distB="0" distL="0" distR="0">
            <wp:extent cx="3929380" cy="3929380"/>
            <wp:effectExtent l="0" t="0" r="0" b="0"/>
            <wp:docPr id="1" name="Picture" descr="Figure 1: NDVI map at 333m resolution for the European-North Afric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NDVI map at 333m resolution for the European-North African working extent"/>
                    <pic:cNvPicPr>
                      <a:picLocks noChangeAspect="1" noChangeArrowheads="1"/>
                    </pic:cNvPicPr>
                  </pic:nvPicPr>
                  <pic:blipFill>
                    <a:blip r:embed="rId11"/>
                    <a:stretch>
                      <a:fillRect/>
                    </a:stretch>
                  </pic:blipFill>
                  <pic:spPr bwMode="auto">
                    <a:xfrm>
                      <a:off x="0" y="0"/>
                      <a:ext cx="3929380" cy="3929380"/>
                    </a:xfrm>
                    <a:prstGeom prst="rect">
                      <a:avLst/>
                    </a:prstGeom>
                  </pic:spPr>
                </pic:pic>
              </a:graphicData>
            </a:graphic>
          </wp:inline>
        </w:drawing>
      </w:r>
    </w:p>
    <w:p>
      <w:pPr>
        <w:pStyle w:val="Caption"/>
        <w:rPr/>
      </w:pPr>
      <w:r>
        <w:rPr/>
        <w:t>Figure 1: NDVI map at 333m resolution for the European-North African working extent</w:t>
      </w:r>
    </w:p>
    <w:p>
      <w:pPr>
        <w:pStyle w:val="Normal"/>
        <w:rPr/>
      </w:pPr>
      <w:r>
        <w:rPr/>
        <w:drawing>
          <wp:inline distT="0" distB="0" distL="0" distR="0">
            <wp:extent cx="4033520" cy="4033520"/>
            <wp:effectExtent l="0" t="0" r="0" b="0"/>
            <wp:docPr id="2" name="Imatge1" descr="Figure 2: LAI map at 333m resolution for the Amazonian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LAI map at 333m resolution for the Amazonian working extent"/>
                    <pic:cNvPicPr>
                      <a:picLocks noChangeAspect="1" noChangeArrowheads="1"/>
                    </pic:cNvPicPr>
                  </pic:nvPicPr>
                  <pic:blipFill>
                    <a:blip r:embed="rId12"/>
                    <a:stretch>
                      <a:fillRect/>
                    </a:stretch>
                  </pic:blipFill>
                  <pic:spPr bwMode="auto">
                    <a:xfrm>
                      <a:off x="0" y="0"/>
                      <a:ext cx="4033520" cy="4033520"/>
                    </a:xfrm>
                    <a:prstGeom prst="rect">
                      <a:avLst/>
                    </a:prstGeom>
                  </pic:spPr>
                </pic:pic>
              </a:graphicData>
            </a:graphic>
          </wp:inline>
        </w:drawing>
      </w:r>
    </w:p>
    <w:p>
      <w:pPr>
        <w:pStyle w:val="Caption"/>
        <w:rPr/>
      </w:pPr>
      <w:r>
        <w:rPr/>
        <w:t>Figure 2: LAI map at 333m resolution for the Amazonian working extent</w:t>
      </w:r>
    </w:p>
    <w:p>
      <w:pPr>
        <w:pStyle w:val="Normal"/>
        <w:rPr/>
      </w:pPr>
      <w:r>
        <w:rPr/>
        <w:drawing>
          <wp:inline distT="0" distB="0" distL="0" distR="0">
            <wp:extent cx="3973195" cy="3973195"/>
            <wp:effectExtent l="0" t="0" r="0" b="0"/>
            <wp:docPr id="3" name="Imatge2" descr="Figure 3: FAPAR map at 333m resolution for the Western Africa working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FAPAR map at 333m resolution for the Western Africa working extent"/>
                    <pic:cNvPicPr>
                      <a:picLocks noChangeAspect="1" noChangeArrowheads="1"/>
                    </pic:cNvPicPr>
                  </pic:nvPicPr>
                  <pic:blipFill>
                    <a:blip r:embed="rId13"/>
                    <a:stretch>
                      <a:fillRect/>
                    </a:stretch>
                  </pic:blipFill>
                  <pic:spPr bwMode="auto">
                    <a:xfrm>
                      <a:off x="0" y="0"/>
                      <a:ext cx="3973195" cy="3973195"/>
                    </a:xfrm>
                    <a:prstGeom prst="rect">
                      <a:avLst/>
                    </a:prstGeom>
                  </pic:spPr>
                </pic:pic>
              </a:graphicData>
            </a:graphic>
          </wp:inline>
        </w:drawing>
      </w:r>
    </w:p>
    <w:p>
      <w:pPr>
        <w:pStyle w:val="Normal"/>
        <w:rPr/>
      </w:pPr>
      <w:r>
        <w:rPr/>
        <w:t>Figure 3: FAPAR map at 333m resolution for the Western Africa working extent</w:t>
      </w:r>
    </w:p>
    <w:p>
      <w:pPr>
        <w:pStyle w:val="Cosdeltext"/>
        <w:rPr/>
      </w:pPr>
      <w:r>
        <w:rPr/>
      </w:r>
    </w:p>
    <w:p>
      <w:pPr>
        <w:pStyle w:val="Cosdeltext"/>
        <w:rPr/>
      </w:pPr>
      <w:r>
        <w:rPr/>
        <w:t xml:space="preserve">The original Global Land product files usually can be downloaded as a netCDF4 file. They can often contain specific values for invalid pixels (flagged values), which need to be dealt with. In the case of the NDVI products, for example, digital values in the netCDF (DN) larger than 250 are flagged and need to be converted to NA (No Data). When the netCDF files are read in as a raster object with R’s </w:t>
      </w:r>
      <w:r>
        <w:rPr>
          <w:i/>
        </w:rPr>
        <w:t>raster</w:t>
      </w:r>
      <w:r>
        <w:rPr/>
        <w:t xml:space="preserve"> package, the digital values (DN) are scaled into real NDVI values automatically (-0.08:0.92). Therefore, after reading the files, all pixels with NDVI values larger than 0.92 (= 250 x scale + offset; in this case, scale = 0.004 and offset = -0.08) were set to NA. In the same way, all the other products’ non-valid values were transformed to NAs according to their valid ranges, which can be seen in Table 2. In addition, other supporting information of each product can be found both in the netCDF file metadata and in their Product User Manual at </w:t>
      </w:r>
      <w:hyperlink r:id="rId14">
        <w:r>
          <w:rPr>
            <w:rStyle w:val="ListLabel80"/>
          </w:rPr>
          <w:t>https://land.copernicus.eu/global/products/</w:t>
        </w:r>
      </w:hyperlink>
      <w:r>
        <w:rPr/>
        <w:t>.</w:t>
      </w:r>
    </w:p>
    <w:p>
      <w:pPr>
        <w:pStyle w:val="TableCaption"/>
        <w:rPr/>
      </w:pPr>
      <w:r>
        <w:rPr/>
        <w:t>Table 2: Cut-off of valid values for each product/layer</w:t>
      </w:r>
    </w:p>
    <w:tbl>
      <w:tblPr>
        <w:tblW w:w="8856"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1242"/>
        <w:gridCol w:w="1843"/>
        <w:gridCol w:w="1027"/>
        <w:gridCol w:w="1350"/>
        <w:gridCol w:w="1681"/>
        <w:gridCol w:w="1712"/>
      </w:tblGrid>
      <w:tr>
        <w:trPr/>
        <w:tc>
          <w:tcPr>
            <w:tcW w:w="1242" w:type="dxa"/>
            <w:tcBorders>
              <w:bottom w:val="single" w:sz="6" w:space="0" w:color="000000"/>
              <w:insideH w:val="single" w:sz="6" w:space="0" w:color="000000"/>
            </w:tcBorders>
            <w:shd w:fill="auto" w:val="clear"/>
            <w:vAlign w:val="bottom"/>
          </w:tcPr>
          <w:p>
            <w:pPr>
              <w:pStyle w:val="Compact"/>
              <w:spacing w:before="36" w:after="36"/>
              <w:jc w:val="left"/>
              <w:rPr/>
            </w:pPr>
            <w:r>
              <w:rPr/>
              <w:t>Product</w:t>
            </w:r>
          </w:p>
        </w:tc>
        <w:tc>
          <w:tcPr>
            <w:tcW w:w="1843" w:type="dxa"/>
            <w:tcBorders>
              <w:bottom w:val="single" w:sz="6" w:space="0" w:color="000000"/>
              <w:insideH w:val="single" w:sz="6" w:space="0" w:color="000000"/>
            </w:tcBorders>
            <w:shd w:fill="auto" w:val="clear"/>
            <w:vAlign w:val="bottom"/>
          </w:tcPr>
          <w:p>
            <w:pPr>
              <w:pStyle w:val="Compact"/>
              <w:spacing w:before="36" w:after="36"/>
              <w:jc w:val="left"/>
              <w:rPr/>
            </w:pPr>
            <w:r>
              <w:rPr/>
              <w:t>Data.layer.in.file</w:t>
            </w:r>
          </w:p>
        </w:tc>
        <w:tc>
          <w:tcPr>
            <w:tcW w:w="1027" w:type="dxa"/>
            <w:tcBorders>
              <w:bottom w:val="single" w:sz="6" w:space="0" w:color="000000"/>
              <w:insideH w:val="single" w:sz="6" w:space="0" w:color="000000"/>
            </w:tcBorders>
            <w:shd w:fill="auto" w:val="clear"/>
            <w:vAlign w:val="bottom"/>
          </w:tcPr>
          <w:p>
            <w:pPr>
              <w:pStyle w:val="Compact"/>
              <w:spacing w:before="36" w:after="36"/>
              <w:jc w:val="right"/>
              <w:rPr/>
            </w:pPr>
            <w:r>
              <w:rPr/>
              <w:t>Valid.</w:t>
              <w:br/>
              <w:t>DN.min</w:t>
            </w:r>
          </w:p>
        </w:tc>
        <w:tc>
          <w:tcPr>
            <w:tcW w:w="1350" w:type="dxa"/>
            <w:tcBorders>
              <w:bottom w:val="single" w:sz="6" w:space="0" w:color="000000"/>
              <w:insideH w:val="single" w:sz="6" w:space="0" w:color="000000"/>
            </w:tcBorders>
            <w:shd w:fill="auto" w:val="clear"/>
            <w:vAlign w:val="bottom"/>
          </w:tcPr>
          <w:p>
            <w:pPr>
              <w:pStyle w:val="Compact"/>
              <w:spacing w:before="36" w:after="36"/>
              <w:jc w:val="right"/>
              <w:rPr/>
            </w:pPr>
            <w:r>
              <w:rPr/>
              <w:t>Valid.</w:t>
              <w:br/>
              <w:t>DN.max</w:t>
            </w:r>
          </w:p>
        </w:tc>
        <w:tc>
          <w:tcPr>
            <w:tcW w:w="1681" w:type="dxa"/>
            <w:tcBorders>
              <w:bottom w:val="single" w:sz="6" w:space="0" w:color="000000"/>
              <w:insideH w:val="single" w:sz="6" w:space="0" w:color="000000"/>
            </w:tcBorders>
            <w:shd w:fill="auto" w:val="clear"/>
            <w:vAlign w:val="bottom"/>
          </w:tcPr>
          <w:p>
            <w:pPr>
              <w:pStyle w:val="Compact"/>
              <w:spacing w:before="36" w:after="36"/>
              <w:jc w:val="right"/>
              <w:rPr/>
            </w:pPr>
            <w:r>
              <w:rPr/>
              <w:t>Valid.physical.min (*)</w:t>
            </w:r>
          </w:p>
        </w:tc>
        <w:tc>
          <w:tcPr>
            <w:tcW w:w="1712" w:type="dxa"/>
            <w:tcBorders>
              <w:bottom w:val="single" w:sz="6" w:space="0" w:color="000000"/>
              <w:insideH w:val="single" w:sz="6" w:space="0" w:color="000000"/>
            </w:tcBorders>
            <w:shd w:fill="auto" w:val="clear"/>
            <w:vAlign w:val="bottom"/>
          </w:tcPr>
          <w:p>
            <w:pPr>
              <w:pStyle w:val="Compact"/>
              <w:spacing w:before="36" w:after="36"/>
              <w:jc w:val="right"/>
              <w:rPr/>
            </w:pPr>
            <w:r>
              <w:rPr/>
              <w:t>Valid.physical.max (*)</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NDVI</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-0.08</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0.92</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7</w:t>
            </w:r>
            <w:r>
              <w:rPr/>
              <w:commentReference w:id="0"/>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7</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LAI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235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0.94</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FAPAR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1.00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RMSE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r>
              <w:rPr/>
              <w:t>1.00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LENGTH_AFTER</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60.00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LENGTH_BEFORE</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15.00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210.00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NOBS</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40.00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FCOVER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commentRangeStart w:id="1"/>
            <w:r>
              <w:rPr/>
              <w:t>327.67</w:t>
            </w:r>
            <w:commentRangeEnd w:id="1"/>
            <w:r>
              <w:commentReference w:id="1"/>
            </w:r>
            <w:r>
              <w:rPr/>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32767</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Normal"/>
              <w:spacing w:before="36" w:after="36"/>
              <w:jc w:val="right"/>
              <w:rPr/>
            </w:pPr>
            <w:commentRangeStart w:id="2"/>
            <w:r>
              <w:rPr/>
              <w:t>655.34</w:t>
            </w:r>
            <w:commentRangeEnd w:id="2"/>
            <w:r>
              <w:commentReference w:id="2"/>
            </w:r>
            <w:r>
              <w:rPr/>
            </w:r>
          </w:p>
        </w:tc>
      </w:tr>
      <w:tr>
        <w:trPr/>
        <w:tc>
          <w:tcPr>
            <w:tcW w:w="1242"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GDMP 300m v1</w:t>
            </w:r>
          </w:p>
        </w:tc>
        <w:tc>
          <w:tcPr>
            <w:tcW w:w="1843" w:type="dxa"/>
            <w:tcBorders>
              <w:top w:val="single" w:sz="6" w:space="0" w:color="000000"/>
              <w:bottom w:val="single" w:sz="6" w:space="0" w:color="000000"/>
              <w:insideH w:val="single" w:sz="6" w:space="0" w:color="000000"/>
            </w:tcBorders>
            <w:shd w:fill="auto" w:val="clear"/>
          </w:tcPr>
          <w:p>
            <w:pPr>
              <w:pStyle w:val="Compact"/>
              <w:spacing w:before="36" w:after="36"/>
              <w:jc w:val="left"/>
              <w:rPr/>
            </w:pPr>
            <w:r>
              <w:rPr/>
              <w:t>QFLAG</w:t>
            </w:r>
          </w:p>
        </w:tc>
        <w:tc>
          <w:tcPr>
            <w:tcW w:w="1027"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w:t>
            </w:r>
          </w:p>
        </w:tc>
        <w:tc>
          <w:tcPr>
            <w:tcW w:w="1350"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w:t>
            </w:r>
          </w:p>
        </w:tc>
        <w:tc>
          <w:tcPr>
            <w:tcW w:w="1681"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0.00</w:t>
            </w:r>
          </w:p>
        </w:tc>
        <w:tc>
          <w:tcPr>
            <w:tcW w:w="1712" w:type="dxa"/>
            <w:tcBorders>
              <w:top w:val="single" w:sz="6" w:space="0" w:color="000000"/>
              <w:bottom w:val="single" w:sz="6" w:space="0" w:color="000000"/>
              <w:insideH w:val="single" w:sz="6" w:space="0" w:color="000000"/>
            </w:tcBorders>
            <w:shd w:fill="auto" w:val="clear"/>
          </w:tcPr>
          <w:p>
            <w:pPr>
              <w:pStyle w:val="Compact"/>
              <w:spacing w:before="36" w:after="36"/>
              <w:jc w:val="right"/>
              <w:rPr/>
            </w:pPr>
            <w:r>
              <w:rPr/>
              <w:t>255.00</w:t>
            </w:r>
          </w:p>
        </w:tc>
      </w:tr>
    </w:tbl>
    <w:p>
      <w:pPr>
        <w:pStyle w:val="Cosdeltext"/>
        <w:rPr/>
      </w:pPr>
      <w:r>
        <w:rPr>
          <w:b/>
        </w:rPr>
        <w:t>(*) Note:</w:t>
      </w:r>
      <w:r>
        <w:rPr/>
        <w:t xml:space="preserve"> The minute differences between physical values in this table and the ones configured in the tool itself are due to a floating point imprecision when scaling the values in R. A more comprehensive R package for data reading is under development to improve on this point.</w:t>
      </w:r>
    </w:p>
    <w:p>
      <w:pPr>
        <w:pStyle w:val="Encapalament2"/>
        <w:numPr>
          <w:ilvl w:val="1"/>
          <w:numId w:val="2"/>
        </w:numPr>
        <w:rPr/>
      </w:pPr>
      <w:bookmarkStart w:id="3" w:name="resample-method"/>
      <w:r>
        <w:rPr/>
        <w:t>Resample method</w:t>
      </w:r>
      <w:bookmarkEnd w:id="3"/>
    </w:p>
    <w:p>
      <w:pPr>
        <w:pStyle w:val="FirstParagraph"/>
        <w:rPr/>
      </w:pPr>
      <w:r>
        <w:rPr/>
        <w:t>There are several approaches to resample data from a finer to a coarser resolution. They can be grouped into area-based aggregation methods and point-based interpolation methods (e.g. Bilinear and Nearest Neighbour), and can be applied depending on the data type and other considerations. Preliminary tests run on NDVI products, although not showed in this document, gave nearly equal results for both approaches.</w:t>
      </w:r>
    </w:p>
    <w:p>
      <w:pPr>
        <w:pStyle w:val="Cosdeltext"/>
        <w:rPr/>
      </w:pPr>
      <w:r>
        <w:rPr/>
      </w:r>
    </w:p>
    <w:p>
      <w:pPr>
        <w:pStyle w:val="Cosdeltext"/>
        <w:rPr/>
      </w:pPr>
      <w:r>
        <w:rPr/>
        <w:t>The area-based aggregation method used in this assessment groups rectangular matrix of pixels of the finer resolution image to create a new map with larger cells. In this case, as we wanted to resample from 333m to 1km, a factor of 3 was implemented (i.e. a matrix of 3×3 pixels).</w:t>
      </w:r>
    </w:p>
    <w:p>
      <w:pPr>
        <w:pStyle w:val="Cosdeltext"/>
        <w:rPr/>
      </w:pPr>
      <w:r>
        <w:rPr/>
        <w:t xml:space="preserve">To run the resample, we used the function </w:t>
      </w:r>
      <w:r>
        <w:rPr>
          <w:i/>
        </w:rPr>
        <w:t>aggregate()</w:t>
      </w:r>
      <w:r>
        <w:rPr/>
        <w:t xml:space="preserve"> of the package </w:t>
      </w:r>
      <w:r>
        <w:rPr>
          <w:i/>
        </w:rPr>
        <w:t>raster</w:t>
      </w:r>
      <w:r>
        <w:rPr/>
        <w:t xml:space="preserve"> (Hijmans, 2019). </w:t>
      </w:r>
      <w:r>
        <w:rPr>
          <w:i/>
        </w:rPr>
        <w:t>aggregate()</w:t>
      </w:r>
      <w:r>
        <w:rPr/>
        <w:t xml:space="preserve"> can perform the calculation using different functions. While the default is the average (</w:t>
      </w:r>
      <w:r>
        <w:rPr>
          <w:i/>
        </w:rPr>
        <w:t>mean()</w:t>
      </w:r>
      <w:r>
        <w:rPr/>
        <w:t xml:space="preserve">) it can work also with </w:t>
      </w:r>
      <w:r>
        <w:rPr>
          <w:i/>
        </w:rPr>
        <w:t>modal()</w:t>
      </w:r>
      <w:r>
        <w:rPr/>
        <w:t xml:space="preserve">, </w:t>
      </w:r>
      <w:r>
        <w:rPr>
          <w:i/>
        </w:rPr>
        <w:t>max()</w:t>
      </w:r>
      <w:r>
        <w:rPr/>
        <w:t xml:space="preserve">, </w:t>
      </w:r>
      <w:r>
        <w:rPr>
          <w:i/>
        </w:rPr>
        <w:t>min()</w:t>
      </w:r>
      <w:r>
        <w:rPr/>
        <w:t xml:space="preserve"> or even with </w:t>
      </w:r>
      <w:r>
        <w:rPr>
          <w:i/>
        </w:rPr>
        <w:t>ad hoc</w:t>
      </w:r>
      <w:r>
        <w:rPr/>
        <w:t xml:space="preserve"> functions programmed by the user. Table 3 shows a recommendation of the best suited method for each product and layer. In addition, as it is also recommended in the tool, for those products resampled with </w:t>
      </w:r>
      <w:r>
        <w:rPr>
          <w:i/>
          <w:iCs/>
        </w:rPr>
        <w:t xml:space="preserve">mean, </w:t>
      </w:r>
      <w:r>
        <w:rPr/>
        <w:t>it was included the condition that at least 5 out of the 9 pixels had to have valid values (i.e. not NA) to return a valid value for the resampled pixel.</w:t>
      </w:r>
    </w:p>
    <w:p>
      <w:pPr>
        <w:pStyle w:val="TableCaption"/>
        <w:rPr/>
      </w:pPr>
      <w:r>
        <w:rPr/>
        <w:t>Table 3: Best suited method recommended for each product/layer.</w:t>
      </w:r>
    </w:p>
    <w:tbl>
      <w:tblPr>
        <w:tblW w:w="43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2165"/>
        <w:gridCol w:w="2186"/>
        <w:gridCol w:w="3079"/>
      </w:tblGrid>
      <w:tr>
        <w:trPr/>
        <w:tc>
          <w:tcPr>
            <w:tcW w:w="216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Product</w:t>
            </w:r>
          </w:p>
        </w:tc>
        <w:tc>
          <w:tcPr>
            <w:tcW w:w="218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Data.layer.in.file</w:t>
            </w:r>
          </w:p>
        </w:tc>
        <w:tc>
          <w:tcPr>
            <w:tcW w:w="307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Resample.method</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RMSE</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LENGTH_AFTER</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LENGTH_BEFORE</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NOBS</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mean</w:t>
            </w:r>
          </w:p>
        </w:tc>
      </w:tr>
      <w:tr>
        <w:trPr/>
        <w:tc>
          <w:tcPr>
            <w:tcW w:w="216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GDMP 300m v1</w:t>
            </w:r>
          </w:p>
        </w:tc>
        <w:tc>
          <w:tcPr>
            <w:tcW w:w="218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QFLAG</w:t>
            </w:r>
          </w:p>
        </w:tc>
        <w:tc>
          <w:tcPr>
            <w:tcW w:w="307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modal</w:t>
            </w:r>
          </w:p>
        </w:tc>
      </w:tr>
    </w:tbl>
    <w:p>
      <w:pPr>
        <w:pStyle w:val="Cosdeltext"/>
        <w:rPr/>
      </w:pPr>
      <w:r>
        <w:rPr>
          <w:b/>
        </w:rPr>
        <w:t>Note:</w:t>
      </w:r>
      <w:r>
        <w:rPr/>
        <w:t xml:space="preserve"> Resampled QFLAG, LENGTH_BEFORE/AFTER and NOBS cannot be compared to the 1km products due to different implementations for 1km-v2 and 300m-v1 products. For example, LAI-NOBS ranges are 0-120 for 1km-v2 and 0-40 for 300m-v1, or LAI/FAPAR/FCOVER-LENGTH_BEFORE go up to 60 days and up to 210 days, respectively for both products.</w:t>
      </w:r>
    </w:p>
    <w:p>
      <w:pPr>
        <w:pStyle w:val="Encapalament2"/>
        <w:numPr>
          <w:ilvl w:val="1"/>
          <w:numId w:val="2"/>
        </w:numPr>
        <w:rPr/>
      </w:pPr>
      <w:bookmarkStart w:id="4" w:name="metrics-and-plots"/>
      <w:r>
        <w:rPr/>
        <w:t>Metrics and plots</w:t>
      </w:r>
      <w:bookmarkEnd w:id="4"/>
    </w:p>
    <w:p>
      <w:pPr>
        <w:pStyle w:val="FirstParagraph"/>
        <w:rPr/>
      </w:pPr>
      <w:r>
        <w:rPr/>
        <w:t>In order to assess the performance of the resample methods, besides mapping the results, three well known and widely used metrics and a scatterplot were produced. The metrics are:</w:t>
      </w:r>
    </w:p>
    <w:p>
      <w:pPr>
        <w:pStyle w:val="Normal"/>
        <w:numPr>
          <w:ilvl w:val="0"/>
          <w:numId w:val="3"/>
        </w:numPr>
        <w:rPr/>
      </w:pPr>
      <w:r>
        <w:rPr/>
        <w:t xml:space="preserve">Pearson correlation coefficient (Pearson’s </w:t>
      </w:r>
      <w:r>
        <w:rPr>
          <w:i/>
        </w:rPr>
        <w:t>r</w:t>
      </w:r>
      <w:r>
        <w:rPr/>
        <w:t>)</w:t>
      </w:r>
    </w:p>
    <w:p>
      <w:pPr>
        <w:pStyle w:val="Normal"/>
        <w:numPr>
          <w:ilvl w:val="0"/>
          <w:numId w:val="3"/>
        </w:numPr>
        <w:rPr/>
      </w:pPr>
      <w:r>
        <w:rPr/>
        <w:t>Root-mean-square error (RMSE)</w:t>
      </w:r>
    </w:p>
    <w:p>
      <w:pPr>
        <w:pStyle w:val="Normal"/>
        <w:numPr>
          <w:ilvl w:val="0"/>
          <w:numId w:val="3"/>
        </w:numPr>
        <w:rPr/>
      </w:pPr>
      <w:r>
        <w:rPr/>
        <w:t>Mean absolute error (MAE)</w:t>
      </w:r>
    </w:p>
    <w:p>
      <w:pPr>
        <w:pStyle w:val="FirstParagraph"/>
        <w:rPr/>
      </w:pPr>
      <w:r>
        <w:rPr/>
        <w:t>In addition, some maps representing the spatial distribution of the larger absolute errors (|original1km – resampled1km|) were also generated for some products/areas to observe possible spatial patterns of those errors.</w:t>
      </w:r>
    </w:p>
    <w:p>
      <w:pPr>
        <w:pStyle w:val="Cosdeltext"/>
        <w:rPr/>
      </w:pPr>
      <w:r>
        <w:rPr/>
        <w:t xml:space="preserve">The R code used to perform the assessments reported in this document can be found at </w:t>
      </w:r>
      <w:hyperlink r:id="rId15">
        <w:r>
          <w:rPr>
            <w:rStyle w:val="ListLabel80"/>
          </w:rPr>
          <w:t>https://github.com/xavi-rp/NDVI_resample</w:t>
        </w:r>
      </w:hyperlink>
      <w:r>
        <w:rPr/>
        <w:t>.</w:t>
      </w:r>
    </w:p>
    <w:p>
      <w:pPr>
        <w:pStyle w:val="Encapalament1"/>
        <w:numPr>
          <w:ilvl w:val="0"/>
          <w:numId w:val="2"/>
        </w:numPr>
        <w:rPr/>
      </w:pPr>
      <w:bookmarkStart w:id="5" w:name="results"/>
      <w:r>
        <w:rPr/>
        <w:t>Results</w:t>
      </w:r>
      <w:bookmarkEnd w:id="5"/>
    </w:p>
    <w:p>
      <w:pPr>
        <w:pStyle w:val="FirstParagraph"/>
        <w:rPr/>
      </w:pPr>
      <w:r>
        <w:rPr/>
        <w:t>In this document we present several assessments depending on the CGLS product analysed and the area of study. Table 4 summarizes the three metrics calculated in each assessment, so that an overview of all the cases is provided. In the following subsections each case will be developed separately and in more detail.</w:t>
      </w:r>
    </w:p>
    <w:p>
      <w:pPr>
        <w:pStyle w:val="TableCaption"/>
        <w:rPr/>
      </w:pPr>
      <w:r>
        <w:rPr/>
        <w:t>Table 4: Pearson’s r, Root Mean Square Error (RMSE) and Mean Absolute Error (MAE) of each case study</w:t>
      </w:r>
    </w:p>
    <w:tbl>
      <w:tblPr>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236"/>
        <w:gridCol w:w="1419"/>
        <w:gridCol w:w="1246"/>
        <w:gridCol w:w="900"/>
        <w:gridCol w:w="1839"/>
      </w:tblGrid>
      <w:tr>
        <w:trPr/>
        <w:tc>
          <w:tcPr>
            <w:tcW w:w="323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Assessment</w:t>
            </w:r>
          </w:p>
        </w:tc>
        <w:tc>
          <w:tcPr>
            <w:tcW w:w="141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 xml:space="preserve">Pearson’s </w:t>
            </w:r>
            <w:r>
              <w:rPr>
                <w:i/>
              </w:rPr>
              <w:t>r</w:t>
            </w:r>
          </w:p>
        </w:tc>
        <w:tc>
          <w:tcPr>
            <w:tcW w:w="1246"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RMSE</w:t>
            </w:r>
          </w:p>
        </w:tc>
        <w:tc>
          <w:tcPr>
            <w:tcW w:w="900"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MAE</w:t>
            </w:r>
          </w:p>
        </w:tc>
        <w:tc>
          <w:tcPr>
            <w:tcW w:w="1839"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Image Date</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NDVI_Europe/NorthAfrica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0.031</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01,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0.942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0.469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0.31</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LAI_Amazonia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0.705</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0.903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0.659</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0.974</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0.063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0.043</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0.67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0.098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0.053</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FAPAR_WesternAfrica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0.051</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0.028</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0.07</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0.048</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FCOVER_Amazonia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0.702</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0.119</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0.084</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DMP_Europe/NorthAfrica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0.976</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6.148</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4.114</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May 10, 2019</w:t>
            </w:r>
          </w:p>
        </w:tc>
      </w:tr>
      <w:tr>
        <w:trPr/>
        <w:tc>
          <w:tcPr>
            <w:tcW w:w="323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DMP_WesternAfrica</w:t>
            </w:r>
          </w:p>
        </w:tc>
        <w:tc>
          <w:tcPr>
            <w:tcW w:w="141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0.987</w:t>
            </w:r>
          </w:p>
        </w:tc>
        <w:tc>
          <w:tcPr>
            <w:tcW w:w="1246"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5.323</w:t>
            </w:r>
          </w:p>
        </w:tc>
        <w:tc>
          <w:tcPr>
            <w:tcW w:w="900"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2.69</w:t>
            </w:r>
          </w:p>
        </w:tc>
        <w:tc>
          <w:tcPr>
            <w:tcW w:w="1839"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August 10, 2018</w:t>
            </w:r>
          </w:p>
        </w:tc>
      </w:tr>
    </w:tbl>
    <w:p>
      <w:pPr>
        <w:pStyle w:val="Cosdeltext"/>
        <w:rPr/>
      </w:pPr>
      <w:r>
        <w:rPr/>
      </w:r>
    </w:p>
    <w:p>
      <w:pPr>
        <w:pStyle w:val="Encapalament2"/>
        <w:numPr>
          <w:ilvl w:val="1"/>
          <w:numId w:val="2"/>
        </w:numPr>
        <w:rPr/>
      </w:pPr>
      <w:bookmarkStart w:id="6" w:name="X04baed66437c090d7e895c21b766ef9690d81de"/>
      <w:r>
        <w:rPr/>
        <w:t>NDVI resampled vs the original 1km product: Europe/North Africa</w:t>
      </w:r>
      <w:bookmarkEnd w:id="6"/>
    </w:p>
    <w:p>
      <w:pPr>
        <w:pStyle w:val="FirstParagraph"/>
        <w:rPr/>
      </w:pPr>
      <w:r>
        <w:rPr/>
        <w:t>To have a first impression of the results of the resample tool, Figure 4 shows both the original NDVI map at 1km resolution for the region of study (Europe and North Africa) and the resampled one to 1km using the R-based tool.</w:t>
      </w:r>
    </w:p>
    <w:p>
      <w:pPr>
        <w:pStyle w:val="Normal"/>
        <w:rPr/>
      </w:pPr>
      <w:r>
        <w:rPr/>
        <w:drawing>
          <wp:inline distT="0" distB="0" distL="0" distR="0">
            <wp:extent cx="5486400" cy="3491230"/>
            <wp:effectExtent l="0" t="0" r="0" b="0"/>
            <wp:docPr id="4" name="Imatge3" descr="Figure 4: Original NDV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Original NDVI map at 1km resolution and the resampled one using the R-based tool for Europe/North Africa"/>
                    <pic:cNvPicPr>
                      <a:picLocks noChangeAspect="1" noChangeArrowheads="1"/>
                    </pic:cNvPicPr>
                  </pic:nvPicPr>
                  <pic:blipFill>
                    <a:blip r:embed="rId16"/>
                    <a:stretch>
                      <a:fillRect/>
                    </a:stretch>
                  </pic:blipFill>
                  <pic:spPr bwMode="auto">
                    <a:xfrm>
                      <a:off x="0" y="0"/>
                      <a:ext cx="5486400" cy="3491230"/>
                    </a:xfrm>
                    <a:prstGeom prst="rect">
                      <a:avLst/>
                    </a:prstGeom>
                  </pic:spPr>
                </pic:pic>
              </a:graphicData>
            </a:graphic>
          </wp:inline>
        </w:drawing>
      </w:r>
    </w:p>
    <w:p>
      <w:pPr>
        <w:pStyle w:val="Caption"/>
        <w:rPr/>
      </w:pPr>
      <w:r>
        <w:rPr/>
        <w:t>Figure 4: Original NDVI map at 1km resolution and the resampled one using the R-based tool for Europe/North Africa</w:t>
      </w:r>
    </w:p>
    <w:p>
      <w:pPr>
        <w:pStyle w:val="Cosdeltext"/>
        <w:rPr/>
      </w:pPr>
      <w:r>
        <w:rPr/>
      </w:r>
    </w:p>
    <w:p>
      <w:pPr>
        <w:pStyle w:val="Cosdeltext"/>
        <w:rPr/>
      </w:pPr>
      <w:r>
        <w:rPr/>
        <w:t xml:space="preserve">As it can be seen in the scatterplot (Figure 5), and corroborated by the Pearson correlation coefficient (Pearson’s </w:t>
      </w:r>
      <w:r>
        <w:rPr>
          <w:i/>
        </w:rPr>
        <w:t>r</w:t>
      </w:r>
      <w:r>
        <w:rPr/>
        <w:t xml:space="preserve"> = 0.98; Table 4), there was a good level of correlation between the original 1km map and the resampled one using the R tool. In addition, considering that NDVI values ranged from -0.08 to 0.92, also RMSE and MAE reported good levels of error between the two maps (0.05 and 0.031, respectively).</w:t>
      </w:r>
    </w:p>
    <w:p>
      <w:pPr>
        <w:pStyle w:val="Normal"/>
        <w:rPr/>
      </w:pPr>
      <w:r>
        <w:rPr/>
        <w:drawing>
          <wp:inline distT="0" distB="0" distL="0" distR="0">
            <wp:extent cx="3924300" cy="3924300"/>
            <wp:effectExtent l="0" t="0" r="0" b="0"/>
            <wp:docPr id="5" name="Imatge4" descr="Figure 5: Scatter plot displaying a subset of pixel values of the 1km original NDV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Scatter plot displaying a subset of pixel values of the 1km original NDVI product against the values of the same pixels of the resampled map using the R tool (blue points) for Europe/North Africa. Also the regression (red) line"/>
                    <pic:cNvPicPr>
                      <a:picLocks noChangeAspect="1" noChangeArrowheads="1"/>
                    </pic:cNvPicPr>
                  </pic:nvPicPr>
                  <pic:blipFill>
                    <a:blip r:embed="rId17"/>
                    <a:stretch>
                      <a:fillRect/>
                    </a:stretch>
                  </pic:blipFill>
                  <pic:spPr bwMode="auto">
                    <a:xfrm>
                      <a:off x="0" y="0"/>
                      <a:ext cx="3924300" cy="3924300"/>
                    </a:xfrm>
                    <a:prstGeom prst="rect">
                      <a:avLst/>
                    </a:prstGeom>
                  </pic:spPr>
                </pic:pic>
              </a:graphicData>
            </a:graphic>
          </wp:inline>
        </w:drawing>
      </w:r>
    </w:p>
    <w:p>
      <w:pPr>
        <w:pStyle w:val="Caption"/>
        <w:rPr/>
      </w:pPr>
      <w:r>
        <w:rPr/>
        <w:t>Figure 5: Scatter plot displaying a subset of pixel values of the 1km original NDVI product against the values of the same pixels of the resampled map using the R tool (blue points) for Europe/North Africa. Also the regression (red) line</w:t>
      </w:r>
    </w:p>
    <w:p>
      <w:pPr>
        <w:pStyle w:val="Cosdeltext"/>
        <w:rPr/>
      </w:pPr>
      <w:r>
        <w:rPr/>
      </w:r>
    </w:p>
    <w:p>
      <w:pPr>
        <w:pStyle w:val="Cosdeltext"/>
        <w:rPr/>
      </w:pPr>
      <w:r>
        <w:rPr/>
        <w:t>Finally, Figure 6 shows that the largest (&gt; 0.103) absolute errors do not follow a particular spatial pattern in the study area.</w:t>
      </w:r>
    </w:p>
    <w:p>
      <w:pPr>
        <w:pStyle w:val="Normal"/>
        <w:rPr/>
      </w:pPr>
      <w:r>
        <w:rPr/>
        <w:drawing>
          <wp:inline distT="0" distB="0" distL="0" distR="0">
            <wp:extent cx="3946525" cy="3946525"/>
            <wp:effectExtent l="0" t="0" r="0" b="0"/>
            <wp:docPr id="6" name="Imatge5" descr="Figure 6: Spatial pattern of the Absolute Errors larger than their 95th percentile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Spatial pattern of the Absolute Errors larger than their 95th percentile for Europe/North Africa"/>
                    <pic:cNvPicPr>
                      <a:picLocks noChangeAspect="1" noChangeArrowheads="1"/>
                    </pic:cNvPicPr>
                  </pic:nvPicPr>
                  <pic:blipFill>
                    <a:blip r:embed="rId18"/>
                    <a:stretch>
                      <a:fillRect/>
                    </a:stretch>
                  </pic:blipFill>
                  <pic:spPr bwMode="auto">
                    <a:xfrm>
                      <a:off x="0" y="0"/>
                      <a:ext cx="3946525" cy="3946525"/>
                    </a:xfrm>
                    <a:prstGeom prst="rect">
                      <a:avLst/>
                    </a:prstGeom>
                  </pic:spPr>
                </pic:pic>
              </a:graphicData>
            </a:graphic>
          </wp:inline>
        </w:drawing>
      </w:r>
    </w:p>
    <w:p>
      <w:pPr>
        <w:pStyle w:val="Caption"/>
        <w:rPr/>
      </w:pPr>
      <w:r>
        <w:rPr/>
        <w:t>Figure 6: Spatial pattern of the Absolute Errors larger than their 95</w:t>
      </w:r>
      <w:r>
        <w:rPr>
          <w:vertAlign w:val="superscript"/>
        </w:rPr>
        <w:t>th</w:t>
      </w:r>
      <w:r>
        <w:rPr/>
        <w:t xml:space="preserve"> percentile for Europe/North Africa</w:t>
      </w:r>
    </w:p>
    <w:p>
      <w:pPr>
        <w:pStyle w:val="Cosdeltext"/>
        <w:rPr/>
      </w:pPr>
      <w:r>
        <w:rPr/>
      </w:r>
    </w:p>
    <w:p>
      <w:pPr>
        <w:pStyle w:val="Encapalament2"/>
        <w:numPr>
          <w:ilvl w:val="1"/>
          <w:numId w:val="2"/>
        </w:numPr>
        <w:rPr/>
      </w:pPr>
      <w:bookmarkStart w:id="7" w:name="Xc36b5966c4262aee6f59461fbfab47ea1f48959"/>
      <w:r>
        <w:rPr/>
        <w:t>LAI resampled vs the original 1km product: Europe/North Africa</w:t>
      </w:r>
      <w:bookmarkEnd w:id="7"/>
    </w:p>
    <w:p>
      <w:pPr>
        <w:pStyle w:val="FirstParagraph"/>
        <w:rPr/>
      </w:pPr>
      <w:r>
        <w:rPr/>
        <w:t>The resulting resampled map of the R-based tool for LAI in the study area of Europe and North Africa, together with the original 1km map, can both be seen in Figure 7.</w:t>
      </w:r>
    </w:p>
    <w:p>
      <w:pPr>
        <w:pStyle w:val="Normal"/>
        <w:rPr/>
      </w:pPr>
      <w:r>
        <w:rPr/>
        <w:drawing>
          <wp:inline distT="0" distB="0" distL="0" distR="0">
            <wp:extent cx="5486400" cy="3491230"/>
            <wp:effectExtent l="0" t="0" r="0" b="0"/>
            <wp:docPr id="7" name="Imatge6" descr="Figure 7: Original LAI map at 1km resolution and the resampled one using the R-based tool for Europe/North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Original LAI map at 1km resolution and the resampled one using the R-based tool for Europe/North Africa"/>
                    <pic:cNvPicPr>
                      <a:picLocks noChangeAspect="1" noChangeArrowheads="1"/>
                    </pic:cNvPicPr>
                  </pic:nvPicPr>
                  <pic:blipFill>
                    <a:blip r:embed="rId19"/>
                    <a:stretch>
                      <a:fillRect/>
                    </a:stretch>
                  </pic:blipFill>
                  <pic:spPr bwMode="auto">
                    <a:xfrm>
                      <a:off x="0" y="0"/>
                      <a:ext cx="5486400" cy="3491230"/>
                    </a:xfrm>
                    <a:prstGeom prst="rect">
                      <a:avLst/>
                    </a:prstGeom>
                  </pic:spPr>
                </pic:pic>
              </a:graphicData>
            </a:graphic>
          </wp:inline>
        </w:drawing>
      </w:r>
    </w:p>
    <w:p>
      <w:pPr>
        <w:pStyle w:val="Caption"/>
        <w:rPr/>
      </w:pPr>
      <w:r>
        <w:rPr/>
        <w:t>Figure 7: Original LAI map at 1km resolution and the resampled one using the R-based tool for Europe/North Africa</w:t>
      </w:r>
    </w:p>
    <w:p>
      <w:pPr>
        <w:pStyle w:val="Cosdeltext"/>
        <w:rPr/>
      </w:pPr>
      <w:r>
        <w:rPr/>
      </w:r>
    </w:p>
    <w:p>
      <w:pPr>
        <w:pStyle w:val="Cosdeltext"/>
        <w:rPr/>
      </w:pPr>
      <w:r>
        <w:rPr/>
        <w:t xml:space="preserve">As it can be observed, the scatterplot (Figure 8) and the correlation coefficient (Pearson’s </w:t>
      </w:r>
      <w:r>
        <w:rPr>
          <w:i/>
        </w:rPr>
        <w:t>r</w:t>
      </w:r>
      <w:r>
        <w:rPr/>
        <w:t xml:space="preserve"> = 0.942; Table 4) showed a good level of correlation between the original 1km map and the resampled one using the R-based tool, although slightly lower than the results of the NDVI product in the same region. In addition, considering that LAI values ranged from 0 to 7, also RMSE and MAE reported good values between the two maps (0.469 and 0.31, respectively).</w:t>
      </w:r>
    </w:p>
    <w:p>
      <w:pPr>
        <w:pStyle w:val="Normal"/>
        <w:rPr/>
      </w:pPr>
      <w:r>
        <w:rPr/>
        <w:drawing>
          <wp:inline distT="0" distB="0" distL="0" distR="0">
            <wp:extent cx="3940175" cy="3940175"/>
            <wp:effectExtent l="0" t="0" r="0" b="0"/>
            <wp:docPr id="8" name="Imatge7" descr="Figure 8: Scatter plot displaying a subset of pixel values of the 1km original LAI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Scatter plot displaying a subset of pixel values of the 1km original LAI product against the values of the same pixels of the resampled map using the R tool (blue points) for Europe/North Africa. Also the regression (red) line"/>
                    <pic:cNvPicPr>
                      <a:picLocks noChangeAspect="1" noChangeArrowheads="1"/>
                    </pic:cNvPicPr>
                  </pic:nvPicPr>
                  <pic:blipFill>
                    <a:blip r:embed="rId20"/>
                    <a:stretch>
                      <a:fillRect/>
                    </a:stretch>
                  </pic:blipFill>
                  <pic:spPr bwMode="auto">
                    <a:xfrm>
                      <a:off x="0" y="0"/>
                      <a:ext cx="3940175" cy="3940175"/>
                    </a:xfrm>
                    <a:prstGeom prst="rect">
                      <a:avLst/>
                    </a:prstGeom>
                  </pic:spPr>
                </pic:pic>
              </a:graphicData>
            </a:graphic>
          </wp:inline>
        </w:drawing>
      </w:r>
    </w:p>
    <w:p>
      <w:pPr>
        <w:pStyle w:val="Caption"/>
        <w:rPr/>
      </w:pPr>
      <w:r>
        <w:rPr/>
        <w:t>Figure 8: Scatter plot displaying a subset of pixel values of the 1km original LAI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8" w:name="Xf961087070c311fad558fa9f10abf3ae9bd9413"/>
      <w:r>
        <w:rPr/>
        <w:t>LAI resampled vs the original 1km product: Amazonia</w:t>
      </w:r>
      <w:bookmarkEnd w:id="8"/>
    </w:p>
    <w:p>
      <w:pPr>
        <w:pStyle w:val="FirstParagraph"/>
        <w:rPr/>
      </w:pPr>
      <w:r>
        <w:rPr/>
        <w:t>Figure 9, which shows both the original 1km map and the resampled one using the R-based tool for LAI in the Amazonian study area, it can already be seen that the tool’s performance for the tropical areas (EBF) is lower than for non-EBF areas.</w:t>
      </w:r>
    </w:p>
    <w:p>
      <w:pPr>
        <w:pStyle w:val="Normal"/>
        <w:rPr/>
      </w:pPr>
      <w:r>
        <w:rPr/>
        <w:drawing>
          <wp:inline distT="0" distB="0" distL="0" distR="0">
            <wp:extent cx="5486400" cy="3491230"/>
            <wp:effectExtent l="0" t="0" r="0" b="0"/>
            <wp:docPr id="9" name="Imatge8" descr="Figure 9: Original LAI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Original LAI map at 1km resolution and the resampled one using the R-based tool for the Amazonian study area"/>
                    <pic:cNvPicPr>
                      <a:picLocks noChangeAspect="1" noChangeArrowheads="1"/>
                    </pic:cNvPicPr>
                  </pic:nvPicPr>
                  <pic:blipFill>
                    <a:blip r:embed="rId21"/>
                    <a:stretch>
                      <a:fillRect/>
                    </a:stretch>
                  </pic:blipFill>
                  <pic:spPr bwMode="auto">
                    <a:xfrm>
                      <a:off x="0" y="0"/>
                      <a:ext cx="5486400" cy="3491230"/>
                    </a:xfrm>
                    <a:prstGeom prst="rect">
                      <a:avLst/>
                    </a:prstGeom>
                  </pic:spPr>
                </pic:pic>
              </a:graphicData>
            </a:graphic>
          </wp:inline>
        </w:drawing>
      </w:r>
    </w:p>
    <w:p>
      <w:pPr>
        <w:pStyle w:val="Caption"/>
        <w:rPr/>
      </w:pPr>
      <w:r>
        <w:rPr/>
        <w:t>Figure 9: Original LAI map at 1km resolution and the resampled one using the R-based tool for the Amazonian study area</w:t>
      </w:r>
    </w:p>
    <w:p>
      <w:pPr>
        <w:pStyle w:val="Cosdeltext"/>
        <w:rPr/>
      </w:pPr>
      <w:r>
        <w:rPr/>
      </w:r>
    </w:p>
    <w:p>
      <w:pPr>
        <w:pStyle w:val="Cosdeltext"/>
        <w:rPr/>
      </w:pPr>
      <w:r>
        <w:rPr/>
        <w:t xml:space="preserve">Both the scatterplot (Figure 10) and the statistics corroborated the worse results than for other areas and/or products. While Pearson’s </w:t>
      </w:r>
      <w:r>
        <w:rPr>
          <w:i/>
        </w:rPr>
        <w:t>r</w:t>
      </w:r>
      <w:r>
        <w:rPr/>
        <w:t xml:space="preserve"> was 0.705, RMSE and MAE were 0.903 and 0.659, respectively (Table 4). As preliminary tests, also 95</w:t>
      </w:r>
      <w:r>
        <w:rPr>
          <w:vertAlign w:val="superscript"/>
        </w:rPr>
        <w:t>th</w:t>
      </w:r>
      <w:r>
        <w:rPr/>
        <w:t xml:space="preserve"> percentile and median were tested instead of the average, giving both lower Pearson’s correlations (0.58 and 0.683, respectively).</w:t>
      </w:r>
    </w:p>
    <w:p>
      <w:pPr>
        <w:pStyle w:val="Normal"/>
        <w:rPr/>
      </w:pPr>
      <w:r>
        <w:rPr/>
        <w:drawing>
          <wp:inline distT="0" distB="0" distL="0" distR="0">
            <wp:extent cx="3957320" cy="3957320"/>
            <wp:effectExtent l="0" t="0" r="0" b="0"/>
            <wp:docPr id="10" name="Imatge9" descr="Figure 10: Scatter plot displaying a subset of pixel values of the 1km original LAI product against the values of the same pixels of the resampled map using the R tool (blue points) for the Amazonian region.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Scatter plot displaying a subset of pixel values of the 1km original LAI product against the values of the same pixels of the resampled map using the R tool (blue points) for the Amazonian region. Also the regression (red) line"/>
                    <pic:cNvPicPr>
                      <a:picLocks noChangeAspect="1" noChangeArrowheads="1"/>
                    </pic:cNvPicPr>
                  </pic:nvPicPr>
                  <pic:blipFill>
                    <a:blip r:embed="rId22"/>
                    <a:stretch>
                      <a:fillRect/>
                    </a:stretch>
                  </pic:blipFill>
                  <pic:spPr bwMode="auto">
                    <a:xfrm>
                      <a:off x="0" y="0"/>
                      <a:ext cx="3957320" cy="3957320"/>
                    </a:xfrm>
                    <a:prstGeom prst="rect">
                      <a:avLst/>
                    </a:prstGeom>
                  </pic:spPr>
                </pic:pic>
              </a:graphicData>
            </a:graphic>
          </wp:inline>
        </w:drawing>
      </w:r>
    </w:p>
    <w:p>
      <w:pPr>
        <w:pStyle w:val="Caption"/>
        <w:rPr/>
      </w:pPr>
      <w:r>
        <w:rPr/>
        <w:t>Figure 10: Scatter plot displaying a subset of pixel values of the 1km original LAI product against the values of the same pixels of the resampled map using the R tool (blue points) for the Amazonian region. Also the regression (red) line</w:t>
      </w:r>
    </w:p>
    <w:p>
      <w:pPr>
        <w:pStyle w:val="Cosdeltext"/>
        <w:rPr/>
      </w:pPr>
      <w:r>
        <w:rPr/>
      </w:r>
    </w:p>
    <w:p>
      <w:pPr>
        <w:pStyle w:val="Cosdeltext"/>
        <w:rPr/>
      </w:pPr>
      <w:r>
        <w:rPr/>
        <w:t>In order to better understand these worse results, a map representing separately the cells with absolute errors (|orig1km - resamp1km|) larger than the 95</w:t>
      </w:r>
      <w:r>
        <w:rPr>
          <w:vertAlign w:val="superscript"/>
        </w:rPr>
        <w:t>th</w:t>
      </w:r>
      <w:r>
        <w:rPr/>
        <w:t xml:space="preserve"> percentile was produced (Figure 11). This map shows how most of the largest errors were close to the course of the rivers.</w:t>
      </w:r>
    </w:p>
    <w:p>
      <w:pPr>
        <w:pStyle w:val="Cosdeltext"/>
        <w:rPr/>
      </w:pPr>
      <w:r>
        <w:rPr/>
        <w:t xml:space="preserve">The reason of such poorer results might be mainly due to the differences in the temporal composition and the cloud gap filling method used for the production of the 1km (Verger et al., 2019) and the 300m (Baret, et al., 2016) products. </w:t>
      </w:r>
    </w:p>
    <w:p>
      <w:pPr>
        <w:pStyle w:val="Cosdeltext"/>
        <w:rPr/>
      </w:pPr>
      <w:r>
        <w:rPr/>
        <w:t>In this sense, for the former, a different algorithm was implemented in the processing chain in order to improve the final generated 10-day vegetation-related global product, especially in EBFs, such is the case for the Amazonian rainforest.</w:t>
      </w:r>
    </w:p>
    <w:p>
      <w:pPr>
        <w:pStyle w:val="Normal"/>
        <w:rPr/>
      </w:pPr>
      <w:r>
        <w:rPr/>
        <w:drawing>
          <wp:inline distT="0" distB="0" distL="0" distR="0">
            <wp:extent cx="3919220" cy="3919220"/>
            <wp:effectExtent l="0" t="0" r="0" b="0"/>
            <wp:docPr id="11" name="Imatge10" descr="Figure 11: Absolute errors (|orig1km - resamp1km|) larger than the 95th percentile for the Amazonian study area (in red). NoData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Absolute errors (|orig1km - resamp1km|) larger than the 95th percentile for the Amazonian study area (in red). NoData in white"/>
                    <pic:cNvPicPr>
                      <a:picLocks noChangeAspect="1" noChangeArrowheads="1"/>
                    </pic:cNvPicPr>
                  </pic:nvPicPr>
                  <pic:blipFill>
                    <a:blip r:embed="rId23"/>
                    <a:stretch>
                      <a:fillRect/>
                    </a:stretch>
                  </pic:blipFill>
                  <pic:spPr bwMode="auto">
                    <a:xfrm>
                      <a:off x="0" y="0"/>
                      <a:ext cx="3919220" cy="3919220"/>
                    </a:xfrm>
                    <a:prstGeom prst="rect">
                      <a:avLst/>
                    </a:prstGeom>
                  </pic:spPr>
                </pic:pic>
              </a:graphicData>
            </a:graphic>
          </wp:inline>
        </w:drawing>
      </w:r>
    </w:p>
    <w:p>
      <w:pPr>
        <w:pStyle w:val="Caption"/>
        <w:rPr/>
      </w:pPr>
      <w:r>
        <w:rPr/>
        <w:t>Figure 11: Absolute errors (|orig1km – resamp1km|) larger than the 95</w:t>
      </w:r>
      <w:r>
        <w:rPr>
          <w:vertAlign w:val="superscript"/>
        </w:rPr>
        <w:t>th</w:t>
      </w:r>
      <w:r>
        <w:rPr/>
        <w:t xml:space="preserve"> percentile for the Amazonian study area (in red). NoData in white</w:t>
      </w:r>
    </w:p>
    <w:p>
      <w:pPr>
        <w:pStyle w:val="Cosdeltext"/>
        <w:rPr/>
      </w:pPr>
      <w:r>
        <w:rPr/>
      </w:r>
    </w:p>
    <w:p>
      <w:pPr>
        <w:pStyle w:val="Encapalament2"/>
        <w:numPr>
          <w:ilvl w:val="1"/>
          <w:numId w:val="2"/>
        </w:numPr>
        <w:rPr/>
      </w:pPr>
      <w:bookmarkStart w:id="9" w:name="X46e5e2f81444d44151ad26f8fcbf48a601bd962"/>
      <w:r>
        <w:rPr/>
        <w:t>FAPAR resampled vs the original 1km product: Europe/North Africa</w:t>
      </w:r>
      <w:bookmarkEnd w:id="9"/>
    </w:p>
    <w:p>
      <w:pPr>
        <w:pStyle w:val="FirstParagraph"/>
        <w:rPr/>
      </w:pPr>
      <w:r>
        <w:rPr/>
        <w:t>Figure 12 shows the original 1km map as well as the resampled one using the R-based tool for FAPAR in the European/North African study area.</w:t>
      </w:r>
    </w:p>
    <w:p>
      <w:pPr>
        <w:pStyle w:val="Normal"/>
        <w:rPr/>
      </w:pPr>
      <w:r>
        <w:rPr/>
      </w:r>
    </w:p>
    <w:p>
      <w:pPr>
        <w:pStyle w:val="Caption"/>
        <w:rPr/>
      </w:pPr>
      <w:r>
        <w:rPr/>
        <w:drawing>
          <wp:inline distT="0" distB="0" distL="0" distR="0">
            <wp:extent cx="5486400" cy="3491230"/>
            <wp:effectExtent l="0" t="0" r="0" b="0"/>
            <wp:docPr id="12" name="Imatge11" descr="Figure 12: Original FAPAR map at 1km resolution and the resampled one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Original FAPAR map at 1km resolution and the resampled one using the R-based tool for the European and north African study area"/>
                    <pic:cNvPicPr>
                      <a:picLocks noChangeAspect="1" noChangeArrowheads="1"/>
                    </pic:cNvPicPr>
                  </pic:nvPicPr>
                  <pic:blipFill>
                    <a:blip r:embed="rId24"/>
                    <a:stretch>
                      <a:fillRect/>
                    </a:stretch>
                  </pic:blipFill>
                  <pic:spPr bwMode="auto">
                    <a:xfrm>
                      <a:off x="0" y="0"/>
                      <a:ext cx="5486400" cy="3491230"/>
                    </a:xfrm>
                    <a:prstGeom prst="rect">
                      <a:avLst/>
                    </a:prstGeom>
                  </pic:spPr>
                </pic:pic>
              </a:graphicData>
            </a:graphic>
          </wp:inline>
        </w:drawing>
      </w:r>
      <w:r>
        <w:rPr/>
        <w:t>Figure 12: Original FAPAR map at 1km resolution and the resampled one using the R-based tool for the European and north African study area</w:t>
      </w:r>
    </w:p>
    <w:p>
      <w:pPr>
        <w:pStyle w:val="Cosdeltext"/>
        <w:rPr/>
      </w:pPr>
      <w:r>
        <w:rPr/>
      </w:r>
    </w:p>
    <w:p>
      <w:pPr>
        <w:pStyle w:val="Cosdeltext"/>
        <w:rPr/>
      </w:pPr>
      <w:r>
        <w:rPr/>
        <w:t xml:space="preserve">Both the statistics (Pearson’s </w:t>
      </w:r>
      <w:r>
        <w:rPr>
          <w:i/>
        </w:rPr>
        <w:t>r</w:t>
      </w:r>
      <w:r>
        <w:rPr/>
        <w:t xml:space="preserve"> = 0.974, RMSE = 0.063 and MAE = 0.043) and the scatterplot (Figure 13) showed general good results of the resample, in line with NDVI and a bit better then LAI for the same region. However, there was a subgroup of cells of the original 1km product with values lower than 0.14, which gave much larger resampled values, and needed to be carefully checked. They can be seen in Figure 13 and mapped in Figure 14. They might be related to open water surfaces (e.g. lakes), therefore using a water mask could improve the results of the resample.</w:t>
      </w:r>
    </w:p>
    <w:p>
      <w:pPr>
        <w:pStyle w:val="Normal"/>
        <w:rPr/>
      </w:pPr>
      <w:r>
        <w:rPr/>
      </w:r>
    </w:p>
    <w:p>
      <w:pPr>
        <w:pStyle w:val="Caption"/>
        <w:rPr/>
      </w:pPr>
      <w:r>
        <w:rPr/>
        <w:drawing>
          <wp:inline distT="0" distB="0" distL="0" distR="0">
            <wp:extent cx="3958590" cy="3958590"/>
            <wp:effectExtent l="0" t="0" r="0" b="0"/>
            <wp:doc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
                    <pic:cNvPicPr>
                      <a:picLocks noChangeAspect="1" noChangeArrowheads="1"/>
                    </pic:cNvPicPr>
                  </pic:nvPicPr>
                  <pic:blipFill>
                    <a:blip r:embed="rId25"/>
                    <a:stretch>
                      <a:fillRect/>
                    </a:stretch>
                  </pic:blipFill>
                  <pic:spPr bwMode="auto">
                    <a:xfrm>
                      <a:off x="0" y="0"/>
                      <a:ext cx="3958590" cy="3958590"/>
                    </a:xfrm>
                    <a:prstGeom prst="rect">
                      <a:avLst/>
                    </a:prstGeom>
                  </pic:spPr>
                </pic:pic>
              </a:graphicData>
            </a:graphic>
          </wp:inline>
        </w:drawing>
      </w:r>
    </w:p>
    <w:p>
      <w:pPr>
        <w:pStyle w:val="Caption"/>
        <w:rPr/>
      </w:pPr>
      <w:r>
        <w:rPr/>
        <w:t>Figure 13: Scatter plot displaying a random subset of pixel values of the 1km original FAPAR product against the values of the same pixels of the resampled map using the R tool (blue and magenta points) for the European/North African region. Magenta points represent a subgroup of pixels with relatively larger errors to be checked</w:t>
      </w:r>
    </w:p>
    <w:p>
      <w:pPr>
        <w:pStyle w:val="Normal"/>
        <w:rPr/>
      </w:pPr>
      <w:r>
        <w:rPr/>
      </w:r>
    </w:p>
    <w:p>
      <w:pPr>
        <w:pStyle w:val="Caption"/>
        <w:rPr/>
      </w:pPr>
      <w:r>
        <w:rPr/>
        <w:drawing>
          <wp:inline distT="0" distB="0" distL="0" distR="0">
            <wp:extent cx="3959225" cy="3959225"/>
            <wp:effectExtent l="0" t="0" r="0" b="0"/>
            <wp:docPr id="14" name="Imatge13" descr="Figure 14: Subgroup of pixels checked in the European/North African study area (in magenta). Regular pixels i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tge13" descr="Figure 14: Subgroup of pixels checked in the European/North African study area (in magenta). Regular pixels in white"/>
                    <pic:cNvPicPr>
                      <a:picLocks noChangeAspect="1" noChangeArrowheads="1"/>
                    </pic:cNvPicPr>
                  </pic:nvPicPr>
                  <pic:blipFill>
                    <a:blip r:embed="rId26"/>
                    <a:stretch>
                      <a:fillRect/>
                    </a:stretch>
                  </pic:blipFill>
                  <pic:spPr bwMode="auto">
                    <a:xfrm>
                      <a:off x="0" y="0"/>
                      <a:ext cx="3959225" cy="3959225"/>
                    </a:xfrm>
                    <a:prstGeom prst="rect">
                      <a:avLst/>
                    </a:prstGeom>
                  </pic:spPr>
                </pic:pic>
              </a:graphicData>
            </a:graphic>
          </wp:inline>
        </w:drawing>
      </w:r>
    </w:p>
    <w:p>
      <w:pPr>
        <w:pStyle w:val="Caption"/>
        <w:rPr/>
      </w:pPr>
      <w:r>
        <w:rPr/>
        <w:t>Figure 14: Subgroup of pixels checked in the European/North African study area (in magenta). Regular pixels in white</w:t>
      </w:r>
    </w:p>
    <w:p>
      <w:pPr>
        <w:pStyle w:val="Cosdeltext"/>
        <w:rPr/>
      </w:pPr>
      <w:r>
        <w:rPr/>
      </w:r>
    </w:p>
    <w:p>
      <w:pPr>
        <w:pStyle w:val="Cosdeltext"/>
        <w:rPr/>
      </w:pPr>
      <w:r>
        <w:rPr/>
        <w:t>In addition to the FAPAR layer, the quality flag layer (QFLAG) can be resampled. However, due to its different implementation in both products (i.e. 1km-v2 is coded as 16bit pattern and 300m-v1 as 8bit, with different categories for both), the resampled map cannot be compared to the original 1km product and should be interpreted using the bitwise interpretation of the 300m v1 products’ QFLAG.</w:t>
      </w:r>
    </w:p>
    <w:p>
      <w:pPr>
        <w:pStyle w:val="Cosdeltext"/>
        <w:rPr/>
      </w:pPr>
      <w:r>
        <w:rPr/>
        <w:t>As QFLAG is a categorical variable, the resample can be performed using the mode (</w:t>
      </w:r>
      <w:r>
        <w:rPr>
          <w:i/>
        </w:rPr>
        <w:t>modal</w:t>
      </w:r>
      <w:r>
        <w:rPr/>
        <w:t xml:space="preserve"> function of the </w:t>
      </w:r>
      <w:r>
        <w:rPr>
          <w:i/>
        </w:rPr>
        <w:t>raster</w:t>
      </w:r>
      <w:r>
        <w:rPr/>
        <w:t xml:space="preserve"> package). Figure 15 shows that most of the cells of the resampled product for the European/North African region are unflagged. Value 0 indicates water (inherited from PROBA-V land-water mask). Values 1, 9, 33, 65, 73 denote land pixels that are not treated as evergreen broadleaf forest and the various ways that the values are computed (different types of interpolation, small gap filling) as foreseen in the algorithm. To interpret the values, first convert them to the binary notation, e.g. 65 (decimal) = 0100 0001, then read them as per Table 5 in the Product User Manual (Smets et al., 2018). In the example of 0100 0001, the first bit, the rightmost one in binary notation, has the value 1, which denotes a land pixel. Pixels 6 and 7 have value 10, indicating that interpolation is performed between the two nearest dates within length</w:t>
      </w:r>
      <w:r>
        <w:rPr>
          <w:vertAlign w:val="superscript"/>
        </w:rPr>
        <w:t>interp</w:t>
      </w:r>
      <w:r>
        <w:rPr/>
        <w:t> days (a certain number of days, defined as algorithm parameter). Bits 5 and 8 are not relevant, as they only apply for EBF pixels. Small gap filling (pixel 4) is not used.</w:t>
      </w:r>
    </w:p>
    <w:p>
      <w:pPr>
        <w:pStyle w:val="Normal"/>
        <w:rPr/>
      </w:pPr>
      <w:r>
        <w:rPr/>
      </w:r>
    </w:p>
    <w:p>
      <w:pPr>
        <w:pStyle w:val="Caption"/>
        <w:rPr/>
      </w:pPr>
      <w:r>
        <w:rPr/>
        <w:drawing>
          <wp:inline distT="0" distB="0" distL="0" distR="0">
            <wp:extent cx="3963670" cy="3963670"/>
            <wp:effectExtent l="0" t="0" r="0" b="0"/>
            <wp:docPr id="15" name="Imatge14" descr="Figure 15: Resampled QFLAG map at 1km resolution using the R-based tool for the European and 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tge14" descr="Figure 15: Resampled QFLAG map at 1km resolution using the R-based tool for the European and north African study area"/>
                    <pic:cNvPicPr>
                      <a:picLocks noChangeAspect="1" noChangeArrowheads="1"/>
                    </pic:cNvPicPr>
                  </pic:nvPicPr>
                  <pic:blipFill>
                    <a:blip r:embed="rId27"/>
                    <a:stretch>
                      <a:fillRect/>
                    </a:stretch>
                  </pic:blipFill>
                  <pic:spPr bwMode="auto">
                    <a:xfrm>
                      <a:off x="0" y="0"/>
                      <a:ext cx="3963670" cy="3963670"/>
                    </a:xfrm>
                    <a:prstGeom prst="rect">
                      <a:avLst/>
                    </a:prstGeom>
                  </pic:spPr>
                </pic:pic>
              </a:graphicData>
            </a:graphic>
          </wp:inline>
        </w:drawing>
      </w:r>
    </w:p>
    <w:p>
      <w:pPr>
        <w:pStyle w:val="Caption"/>
        <w:rPr/>
      </w:pPr>
      <w:r>
        <w:rPr/>
        <w:t>Figure 15: Resampled QFLAG values at 1km resolution using the R-based tool for the European and North African study area</w:t>
      </w:r>
    </w:p>
    <w:p>
      <w:pPr>
        <w:pStyle w:val="Cosdeltext"/>
        <w:rPr/>
      </w:pPr>
      <w:r>
        <w:rPr/>
        <w:t>To illustrate the reliability of the modal resampling, it is necessary to check how often the selected modal value occurs in the 3x3 window that is used to produce each 1km resampled pixel. Table 5 counts the 1km resampled pixels (frequency) where the modal value is based on 2, 3, …, all 9 cells in the 3x3 windows. In this table it can be seen that for nearly all 1km resampled pixels, their value occurs 5 or more times in the 3x3 window that the pixel is resampled from.</w:t>
      </w:r>
    </w:p>
    <w:p>
      <w:pPr>
        <w:pStyle w:val="Cosdeltext"/>
        <w:rPr/>
      </w:pPr>
      <w:r>
        <w:rPr/>
      </w:r>
    </w:p>
    <w:p>
      <w:pPr>
        <w:pStyle w:val="TableCaption"/>
        <w:rPr/>
      </w:pPr>
      <w:r>
        <w:rPr/>
        <w:t>Table 5: Frequencies of number of cells equal to the modal QFLAG value within each 3×3 window (i.e. new resampled pixel) in Europe/North Africa</w:t>
      </w:r>
    </w:p>
    <w:tbl>
      <w:tblPr>
        <w:tblW w:w="5438"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562"/>
        <w:gridCol w:w="1875"/>
      </w:tblGrid>
      <w:tr>
        <w:trPr/>
        <w:tc>
          <w:tcPr>
            <w:tcW w:w="3562" w:type="dxa"/>
            <w:tcBorders>
              <w:bottom w:val="single" w:sz="6" w:space="0" w:color="000000"/>
              <w:insideH w:val="single" w:sz="6" w:space="0" w:color="000000"/>
            </w:tcBorders>
            <w:shd w:fill="auto" w:val="clear"/>
            <w:vAlign w:val="bottom"/>
          </w:tcPr>
          <w:p>
            <w:pPr>
              <w:pStyle w:val="Compact"/>
              <w:spacing w:lineRule="auto" w:line="240" w:before="36" w:after="36"/>
              <w:jc w:val="center"/>
              <w:rPr/>
            </w:pPr>
            <w:bookmarkStart w:id="10" w:name="__DdeLink__38277_1263483251"/>
            <w:r>
              <w:rPr/>
              <w:t xml:space="preserve">Number of 333m Cells </w:t>
              <w:br/>
              <w:t>Equal to Mode</w:t>
            </w:r>
            <w:bookmarkEnd w:id="10"/>
          </w:p>
        </w:tc>
        <w:tc>
          <w:tcPr>
            <w:tcW w:w="1875"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745</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43026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57880</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92891</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245496</w:t>
            </w:r>
          </w:p>
        </w:tc>
      </w:tr>
      <w:tr>
        <w:trPr/>
        <w:tc>
          <w:tcPr>
            <w:tcW w:w="3562"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1875"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29872218</w:t>
            </w:r>
          </w:p>
        </w:tc>
      </w:tr>
    </w:tbl>
    <w:p>
      <w:pPr>
        <w:pStyle w:val="Encapalament2"/>
        <w:numPr>
          <w:ilvl w:val="0"/>
          <w:numId w:val="0"/>
        </w:numPr>
        <w:rPr/>
      </w:pPr>
      <w:r>
        <w:rPr/>
      </w:r>
    </w:p>
    <w:p>
      <w:pPr>
        <w:pStyle w:val="Encapalament2"/>
        <w:numPr>
          <w:ilvl w:val="1"/>
          <w:numId w:val="2"/>
        </w:numPr>
        <w:rPr/>
      </w:pPr>
      <w:bookmarkStart w:id="11" w:name="Xe341424cfe4cc85622063ff2fc3278e8508b56b"/>
      <w:r>
        <w:rPr/>
        <w:t>FAPAR resampled vs the original 1km product: Amazonia</w:t>
      </w:r>
      <w:bookmarkEnd w:id="11"/>
    </w:p>
    <w:p>
      <w:pPr>
        <w:pStyle w:val="FirstParagraph"/>
        <w:rPr/>
      </w:pPr>
      <w:r>
        <w:rPr/>
        <w:t>As seen in Figure 16, the resampled to 1km FAPAR map shows much more cells with NoData than the original 1km product. As already mentioned above, this is likely due to the gap filling method used in the 1km version 2 FAPAR products.</w:t>
      </w:r>
    </w:p>
    <w:p>
      <w:pPr>
        <w:pStyle w:val="Normal"/>
        <w:rPr/>
      </w:pPr>
      <w:r>
        <w:rPr/>
      </w:r>
    </w:p>
    <w:p>
      <w:pPr>
        <w:pStyle w:val="Normal"/>
        <w:rPr/>
      </w:pPr>
      <w:r>
        <w:rPr/>
        <w:drawing>
          <wp:inline distT="0" distB="0" distL="0" distR="0">
            <wp:extent cx="5486400" cy="3491230"/>
            <wp:effectExtent l="0" t="0" r="0" b="0"/>
            <wp:docPr id="16" name="Imatge28" descr="Figure 16: Original FAPA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tge28" descr="Figure 16: Original FAPAR map at 1km resolution and the resampled one using the R-based tool for the Amazonian study area"/>
                    <pic:cNvPicPr>
                      <a:picLocks noChangeAspect="1" noChangeArrowheads="1"/>
                    </pic:cNvPicPr>
                  </pic:nvPicPr>
                  <pic:blipFill>
                    <a:blip r:embed="rId28"/>
                    <a:stretch>
                      <a:fillRect/>
                    </a:stretch>
                  </pic:blipFill>
                  <pic:spPr bwMode="auto">
                    <a:xfrm>
                      <a:off x="0" y="0"/>
                      <a:ext cx="5486400" cy="3491230"/>
                    </a:xfrm>
                    <a:prstGeom prst="rect">
                      <a:avLst/>
                    </a:prstGeom>
                  </pic:spPr>
                </pic:pic>
              </a:graphicData>
            </a:graphic>
          </wp:inline>
        </w:drawing>
      </w:r>
    </w:p>
    <w:p>
      <w:pPr>
        <w:pStyle w:val="Caption"/>
        <w:rPr/>
      </w:pPr>
      <w:r>
        <w:rPr/>
        <w:t>Figure 16: Original FAPAR map at 1km resolution and the resampled one using the R-based tool for the Amazonian study area</w:t>
      </w:r>
    </w:p>
    <w:p>
      <w:pPr>
        <w:pStyle w:val="Cosdeltext"/>
        <w:rPr/>
      </w:pPr>
      <w:r>
        <w:rPr/>
      </w:r>
    </w:p>
    <w:p>
      <w:pPr>
        <w:pStyle w:val="Cosdeltext"/>
        <w:rPr/>
      </w:pPr>
      <w:r>
        <w:rPr/>
        <w:t xml:space="preserve">The following scatterplot (Figure 17) and the calculated statistics (Pearson’s </w:t>
      </w:r>
      <w:r>
        <w:rPr>
          <w:i/>
        </w:rPr>
        <w:t>r</w:t>
      </w:r>
      <w:r>
        <w:rPr/>
        <w:t xml:space="preserve"> = 0.682, RMSE = 0.108 and MAE = 0.055) showed not good results of the resample, in line with the LAI products for the same region.</w:t>
      </w:r>
    </w:p>
    <w:p>
      <w:pPr>
        <w:pStyle w:val="Normal"/>
        <w:rPr/>
      </w:pPr>
      <w:r>
        <w:rPr/>
      </w:r>
    </w:p>
    <w:p>
      <w:pPr>
        <w:pStyle w:val="Caption"/>
        <w:rPr/>
      </w:pPr>
      <w:r>
        <w:rPr/>
        <w:drawing>
          <wp:inline distT="0" distB="0" distL="0" distR="0">
            <wp:extent cx="3950335" cy="3950335"/>
            <wp:effectExtent l="0" t="0" r="0" b="0"/>
            <wp:docPr id="17" name="Imatge16" descr="Figure 17: Scatter plot displaying a subset of pixel values of the 1km original FAPA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tge16" descr="Figure 17: Scatter plot displaying a subset of pixel values of the 1km original FAPAR product against the values of the same pixels of the resampled map using the R tool (blue points) for Amazonia. Also the regression (red) line"/>
                    <pic:cNvPicPr>
                      <a:picLocks noChangeAspect="1" noChangeArrowheads="1"/>
                    </pic:cNvPicPr>
                  </pic:nvPicPr>
                  <pic:blipFill>
                    <a:blip r:embed="rId29"/>
                    <a:stretch>
                      <a:fillRect/>
                    </a:stretch>
                  </pic:blipFill>
                  <pic:spPr bwMode="auto">
                    <a:xfrm>
                      <a:off x="0" y="0"/>
                      <a:ext cx="3950335" cy="3950335"/>
                    </a:xfrm>
                    <a:prstGeom prst="rect">
                      <a:avLst/>
                    </a:prstGeom>
                  </pic:spPr>
                </pic:pic>
              </a:graphicData>
            </a:graphic>
          </wp:inline>
        </w:drawing>
      </w:r>
    </w:p>
    <w:p>
      <w:pPr>
        <w:pStyle w:val="Caption"/>
        <w:rPr/>
      </w:pPr>
      <w:r>
        <w:rPr/>
        <w:t>Figure 17: Scatter plot displaying a subset of pixel values of the 1km original FAPAR product against the values of the same pixels of the resampled map using the R tool (blue points) for Amazonia. Also the regression (red) line</w:t>
      </w:r>
    </w:p>
    <w:p>
      <w:pPr>
        <w:pStyle w:val="Cosdeltext"/>
        <w:rPr/>
      </w:pPr>
      <w:r>
        <w:rPr/>
      </w:r>
    </w:p>
    <w:p>
      <w:pPr>
        <w:pStyle w:val="Cosdeltext"/>
        <w:rPr/>
      </w:pPr>
      <w:r>
        <w:rPr/>
        <w:t xml:space="preserve">Equally than for the European/North African area, the quality flag layer (QFLAG) was also resampled using the </w:t>
      </w:r>
      <w:r>
        <w:rPr>
          <w:i/>
        </w:rPr>
        <w:t>modal</w:t>
      </w:r>
      <w:r>
        <w:rPr/>
        <w:t xml:space="preserve"> function of the </w:t>
      </w:r>
      <w:r>
        <w:rPr>
          <w:i/>
        </w:rPr>
        <w:t>raster</w:t>
      </w:r>
      <w:r>
        <w:rPr/>
        <w:t xml:space="preserve"> package. Figure 18 shows the resampled product to 1km for this region. In addition, Table 6 shows the reliability of the modal resampling by examining how many 1km-resampled pixels have a modal value that occurs 2, 3, … 9 times in the 3x3 window that they are resampled from. In this table it can be seen how most of the windows (88.5%) have 5 or more values equal to the modal QFLAG value in the window.</w:t>
      </w:r>
    </w:p>
    <w:p>
      <w:pPr>
        <w:pStyle w:val="Normal"/>
        <w:rPr/>
      </w:pPr>
      <w:r>
        <w:rPr/>
      </w:r>
    </w:p>
    <w:p>
      <w:pPr>
        <w:pStyle w:val="Normal"/>
        <w:rPr/>
      </w:pPr>
      <w:r>
        <w:rPr/>
        <w:drawing>
          <wp:inline distT="0" distB="0" distL="0" distR="0">
            <wp:extent cx="3819525" cy="3819525"/>
            <wp:effectExtent l="0" t="0" r="0" b="0"/>
            <wp:docPr id="18" name="Imatge15" descr="Figure 18: Resampled QFLAG map at 1km resolution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tge15" descr="Figure 18: Resampled QFLAG map at 1km resolution using the R-based tool for the Amazonian study area"/>
                    <pic:cNvPicPr>
                      <a:picLocks noChangeAspect="1" noChangeArrowheads="1"/>
                    </pic:cNvPicPr>
                  </pic:nvPicPr>
                  <pic:blipFill>
                    <a:blip r:embed="rId30"/>
                    <a:stretch>
                      <a:fillRect/>
                    </a:stretch>
                  </pic:blipFill>
                  <pic:spPr bwMode="auto">
                    <a:xfrm>
                      <a:off x="0" y="0"/>
                      <a:ext cx="3819525" cy="3819525"/>
                    </a:xfrm>
                    <a:prstGeom prst="rect">
                      <a:avLst/>
                    </a:prstGeom>
                  </pic:spPr>
                </pic:pic>
              </a:graphicData>
            </a:graphic>
          </wp:inline>
        </w:drawing>
      </w:r>
    </w:p>
    <w:p>
      <w:pPr>
        <w:pStyle w:val="Caption"/>
        <w:rPr/>
      </w:pPr>
      <w:r>
        <w:rPr/>
        <w:t>Figure 18: Resampled QFLAG values at 1km resolution using the R-based tool for the Amazonian study area</w:t>
      </w:r>
    </w:p>
    <w:p>
      <w:pPr>
        <w:pStyle w:val="Normal"/>
        <w:rPr/>
      </w:pPr>
      <w:r>
        <w:rPr/>
        <w:t>The FAPAR QFLAG values in the above figure follow the same bitwise interpretation as the FAPAR QFLAG of Figure 15, with additional values 3, 19, 131, 147 denote evergreen broadleaf forest pixels (bit 2 = 1) and the various ways to retrieve them (e.g. bit 5 tells us if the value is based on daily observation or on the previous 10-daily product value).</w:t>
      </w:r>
    </w:p>
    <w:p>
      <w:pPr>
        <w:pStyle w:val="Normal"/>
        <w:rPr/>
      </w:pPr>
      <w:r>
        <w:rPr/>
      </w:r>
    </w:p>
    <w:p>
      <w:pPr>
        <w:pStyle w:val="TableCaption"/>
        <w:rPr/>
      </w:pPr>
      <w:r>
        <w:rPr/>
        <w:t>Table 6: Frequencies of number of cells equal to the modal QFLAG value within each 3×3 window (i.e. new resampled pixel) in Amazonia</w:t>
      </w:r>
    </w:p>
    <w:tbl>
      <w:tblPr>
        <w:tblW w:w="6131" w:type="dxa"/>
        <w:jc w:val="left"/>
        <w:tblInd w:w="0" w:type="dxa"/>
        <w:tblBorders>
          <w:bottom w:val="single" w:sz="6" w:space="0" w:color="000000"/>
          <w:insideH w:val="single" w:sz="6" w:space="0" w:color="000000"/>
        </w:tblBorders>
        <w:tblCellMar>
          <w:top w:w="0" w:type="dxa"/>
          <w:left w:w="108" w:type="dxa"/>
          <w:bottom w:w="0" w:type="dxa"/>
          <w:right w:w="108" w:type="dxa"/>
        </w:tblCellMar>
        <w:tblLook w:val="07e0" w:noVBand="1" w:noHBand="1" w:lastColumn="1" w:firstColumn="1" w:lastRow="1" w:firstRow="1"/>
      </w:tblPr>
      <w:tblGrid>
        <w:gridCol w:w="3807"/>
        <w:gridCol w:w="2323"/>
      </w:tblGrid>
      <w:tr>
        <w:trPr/>
        <w:tc>
          <w:tcPr>
            <w:tcW w:w="3807"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Number of Cells Equal to Mode</w:t>
            </w:r>
          </w:p>
        </w:tc>
        <w:tc>
          <w:tcPr>
            <w:tcW w:w="2323" w:type="dxa"/>
            <w:tcBorders>
              <w:bottom w:val="single" w:sz="6" w:space="0" w:color="000000"/>
              <w:insideH w:val="single" w:sz="6" w:space="0" w:color="000000"/>
            </w:tcBorders>
            <w:shd w:fill="auto" w:val="clear"/>
            <w:vAlign w:val="bottom"/>
          </w:tcPr>
          <w:p>
            <w:pPr>
              <w:pStyle w:val="Compact"/>
              <w:spacing w:lineRule="auto" w:line="240" w:before="36" w:after="36"/>
              <w:jc w:val="center"/>
              <w:rPr/>
            </w:pPr>
            <w:r>
              <w:rPr/>
              <w:t>Frequency</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248</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3</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13293</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40148</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5</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77424</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76009</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69092</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8</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70652</w:t>
            </w:r>
          </w:p>
        </w:tc>
      </w:tr>
      <w:tr>
        <w:trPr/>
        <w:tc>
          <w:tcPr>
            <w:tcW w:w="3807"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9</w:t>
            </w:r>
          </w:p>
        </w:tc>
        <w:tc>
          <w:tcPr>
            <w:tcW w:w="2323" w:type="dxa"/>
            <w:tcBorders>
              <w:top w:val="single" w:sz="6" w:space="0" w:color="000000"/>
              <w:bottom w:val="single" w:sz="6" w:space="0" w:color="000000"/>
              <w:insideH w:val="single" w:sz="6" w:space="0" w:color="000000"/>
            </w:tcBorders>
            <w:shd w:fill="auto" w:val="clear"/>
          </w:tcPr>
          <w:p>
            <w:pPr>
              <w:pStyle w:val="Compact"/>
              <w:spacing w:lineRule="auto" w:line="240" w:before="36" w:after="36"/>
              <w:jc w:val="center"/>
              <w:rPr/>
            </w:pPr>
            <w:r>
              <w:rPr/>
              <w:t>118830</w:t>
            </w:r>
          </w:p>
        </w:tc>
      </w:tr>
    </w:tbl>
    <w:p>
      <w:pPr>
        <w:pStyle w:val="Encapalament2"/>
        <w:numPr>
          <w:ilvl w:val="0"/>
          <w:numId w:val="0"/>
        </w:numPr>
        <w:rPr/>
      </w:pPr>
      <w:r>
        <w:rPr/>
      </w:r>
    </w:p>
    <w:p>
      <w:pPr>
        <w:pStyle w:val="Encapalament2"/>
        <w:numPr>
          <w:ilvl w:val="1"/>
          <w:numId w:val="2"/>
        </w:numPr>
        <w:rPr/>
      </w:pPr>
      <w:bookmarkStart w:id="12" w:name="X7751bfe251d6fb208631adc637d117774a663da"/>
      <w:r>
        <w:rPr/>
        <w:t>FAPAR resampled vs the original 1km product: Western Africa</w:t>
      </w:r>
      <w:bookmarkEnd w:id="12"/>
    </w:p>
    <w:p>
      <w:pPr>
        <w:pStyle w:val="FirstParagraph"/>
        <w:rPr/>
      </w:pPr>
      <w:r>
        <w:rPr/>
        <w:t>In Figure 19 it can be seen, similarly than in the Amazonian study area, that the resampled FAPAR map shows much more cells with NoData than the original 1km product in the EBF areas. Again, this is likely due to the gap filling method used in the version 2 of the 1km FAPAR products.</w:t>
      </w:r>
    </w:p>
    <w:p>
      <w:pPr>
        <w:pStyle w:val="Normal"/>
        <w:rPr/>
      </w:pPr>
      <w:r>
        <w:rPr/>
        <w:drawing>
          <wp:inline distT="0" distB="0" distL="0" distR="0">
            <wp:extent cx="5486400" cy="3491230"/>
            <wp:effectExtent l="0" t="0" r="0" b="0"/>
            <wp:docPr id="19" name="Imatge18" descr="Figure 19: Original FAPAR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tge18" descr="Figure 19: Original FAPAR map at 1km resolution and the resampled one using the R-based tool for the Western African study area"/>
                    <pic:cNvPicPr>
                      <a:picLocks noChangeAspect="1" noChangeArrowheads="1"/>
                    </pic:cNvPicPr>
                  </pic:nvPicPr>
                  <pic:blipFill>
                    <a:blip r:embed="rId31"/>
                    <a:stretch>
                      <a:fillRect/>
                    </a:stretch>
                  </pic:blipFill>
                  <pic:spPr bwMode="auto">
                    <a:xfrm>
                      <a:off x="0" y="0"/>
                      <a:ext cx="5486400" cy="3491230"/>
                    </a:xfrm>
                    <a:prstGeom prst="rect">
                      <a:avLst/>
                    </a:prstGeom>
                  </pic:spPr>
                </pic:pic>
              </a:graphicData>
            </a:graphic>
          </wp:inline>
        </w:drawing>
      </w:r>
    </w:p>
    <w:p>
      <w:pPr>
        <w:pStyle w:val="Caption"/>
        <w:rPr/>
      </w:pPr>
      <w:r>
        <w:rPr/>
        <w:t>Figure 19: Original FAPAR map at 1km resolution and the resampled one using the R-based tool for the Western African study area</w:t>
      </w:r>
    </w:p>
    <w:p>
      <w:pPr>
        <w:pStyle w:val="Cosdeltext"/>
        <w:rPr/>
      </w:pPr>
      <w:r>
        <w:rPr/>
      </w:r>
    </w:p>
    <w:p>
      <w:pPr>
        <w:pStyle w:val="Cosdeltext"/>
        <w:rPr/>
      </w:pPr>
      <w:r>
        <w:rPr/>
        <w:t xml:space="preserve">Unlike for the European/North African area, however, the scatterplot of FAPAR in this region (Figure 20) does not show a subgroup of large errors for the lowest values of the original 1km product. In addition, the statistics showed good correlation (Pearson’s </w:t>
      </w:r>
      <w:r>
        <w:rPr>
          <w:i/>
        </w:rPr>
        <w:t>r</w:t>
      </w:r>
      <w:r>
        <w:rPr/>
        <w:t xml:space="preserve"> = 0.986), and also good levels of averaged errors (RMSE = 0.05 and MAE = 0.028). Therefore, the resample tool gave good results for the FAPAR products in this area.</w:t>
      </w:r>
    </w:p>
    <w:p>
      <w:pPr>
        <w:pStyle w:val="Normal"/>
        <w:rPr/>
      </w:pPr>
      <w:r>
        <w:rPr/>
        <w:drawing>
          <wp:inline distT="0" distB="0" distL="0" distR="0">
            <wp:extent cx="3914775" cy="3914775"/>
            <wp:effectExtent l="0" t="0" r="0" b="0"/>
            <wp:docPr id="20" name="Imatge19" descr="Figure 20: Scatter plot displaying a subset of pixel values of the 1km original FAPAR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tge19" descr="Figure 20: Scatter plot displaying a subset of pixel values of the 1km original FAPAR product against the values of the same pixels of the resampled map using the R tool (blue points) for Western Africa. Also the regression (red) line"/>
                    <pic:cNvPicPr>
                      <a:picLocks noChangeAspect="1" noChangeArrowheads="1"/>
                    </pic:cNvPicPr>
                  </pic:nvPicPr>
                  <pic:blipFill>
                    <a:blip r:embed="rId32"/>
                    <a:stretch>
                      <a:fillRect/>
                    </a:stretch>
                  </pic:blipFill>
                  <pic:spPr bwMode="auto">
                    <a:xfrm>
                      <a:off x="0" y="0"/>
                      <a:ext cx="3914775" cy="3914775"/>
                    </a:xfrm>
                    <a:prstGeom prst="rect">
                      <a:avLst/>
                    </a:prstGeom>
                  </pic:spPr>
                </pic:pic>
              </a:graphicData>
            </a:graphic>
          </wp:inline>
        </w:drawing>
      </w:r>
    </w:p>
    <w:p>
      <w:pPr>
        <w:pStyle w:val="Caption"/>
        <w:rPr/>
      </w:pPr>
      <w:r>
        <w:rPr/>
        <w:t>Figure 20: Scatter plot displaying a subset of pixel values of the 1km original FAPAR product against the values of the same pixels of the resampled map using the R tool (blue points) for Western Africa. Also the regression (red) line</w:t>
      </w:r>
    </w:p>
    <w:p>
      <w:pPr>
        <w:pStyle w:val="Cosdeltext"/>
        <w:rPr/>
      </w:pPr>
      <w:r>
        <w:rPr/>
      </w:r>
    </w:p>
    <w:p>
      <w:pPr>
        <w:pStyle w:val="Encapalament2"/>
        <w:numPr>
          <w:ilvl w:val="1"/>
          <w:numId w:val="2"/>
        </w:numPr>
        <w:rPr/>
      </w:pPr>
      <w:bookmarkStart w:id="13" w:name="X616d3607423d6150a23e85c76619d0a5cff2aec"/>
      <w:r>
        <w:rPr/>
        <w:t>FCOVER resampled vs the original 1km product: Europe/North Africa</w:t>
      </w:r>
      <w:bookmarkEnd w:id="13"/>
    </w:p>
    <w:p>
      <w:pPr>
        <w:pStyle w:val="FirstParagraph"/>
        <w:rPr/>
      </w:pPr>
      <w:r>
        <w:rPr/>
        <w:t>FCOVER is another CGLS product analysed in this document. Figure 21 shows, in general, a similar pattern between the original 1km product and the resampled one, although some NoData areas can be spotted both in the Alps and in Norway.</w:t>
      </w:r>
    </w:p>
    <w:p>
      <w:pPr>
        <w:pStyle w:val="Normal"/>
        <w:rPr/>
      </w:pPr>
      <w:r>
        <w:rPr/>
        <w:drawing>
          <wp:inline distT="0" distB="0" distL="0" distR="0">
            <wp:extent cx="5486400" cy="3491230"/>
            <wp:effectExtent l="0" t="0" r="0" b="0"/>
            <wp:docPr id="21" name="Imatge20" descr="Figure 21: Original FCOVER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tge20" descr="Figure 21: Original FCOVER map at 1km resolution and the resampled one using the R-based tool for the Europe/North African study area"/>
                    <pic:cNvPicPr>
                      <a:picLocks noChangeAspect="1" noChangeArrowheads="1"/>
                    </pic:cNvPicPr>
                  </pic:nvPicPr>
                  <pic:blipFill>
                    <a:blip r:embed="rId33"/>
                    <a:stretch>
                      <a:fillRect/>
                    </a:stretch>
                  </pic:blipFill>
                  <pic:spPr bwMode="auto">
                    <a:xfrm>
                      <a:off x="0" y="0"/>
                      <a:ext cx="5486400" cy="3491230"/>
                    </a:xfrm>
                    <a:prstGeom prst="rect">
                      <a:avLst/>
                    </a:prstGeom>
                  </pic:spPr>
                </pic:pic>
              </a:graphicData>
            </a:graphic>
          </wp:inline>
        </w:drawing>
      </w:r>
    </w:p>
    <w:p>
      <w:pPr>
        <w:pStyle w:val="Caption"/>
        <w:rPr/>
      </w:pPr>
      <w:r>
        <w:rPr/>
        <w:t>Figure 21: Original FCOVER map at 1km resolution and the resampled one using the R-based tool for the Europe/North African study area</w:t>
      </w:r>
    </w:p>
    <w:p>
      <w:pPr>
        <w:pStyle w:val="Cosdeltext"/>
        <w:rPr/>
      </w:pPr>
      <w:r>
        <w:rPr/>
      </w:r>
    </w:p>
    <w:p>
      <w:pPr>
        <w:pStyle w:val="Cosdeltext"/>
        <w:rPr/>
      </w:pPr>
      <w:r>
        <w:rPr/>
        <w:t xml:space="preserve">The scatterplot (Figure 22) and Pearson’s </w:t>
      </w:r>
      <w:r>
        <w:rPr>
          <w:i/>
        </w:rPr>
        <w:t>r</w:t>
      </w:r>
      <w:r>
        <w:rPr/>
        <w:t xml:space="preserve"> (0.976) of FCOVER in this region showed slightly worse results than the resampled products of NDVI and in line with FAPAR. The same was observed for RMSE and MAE (0.07 and 0.048, respectively), although valid range of FCOVER goes slightly upper (0.00:1.00).</w:t>
      </w:r>
    </w:p>
    <w:p>
      <w:pPr>
        <w:pStyle w:val="Normal"/>
        <w:rPr/>
      </w:pPr>
      <w:r>
        <w:rPr/>
        <w:drawing>
          <wp:inline distT="0" distB="0" distL="0" distR="0">
            <wp:extent cx="3962400" cy="3962400"/>
            <wp:effectExtent l="0" t="0" r="0" b="0"/>
            <wp:docPr id="22" name="Imatge21" descr="Figure 22: Scatter plot displaying a subset of pixel values of the 1km original FCOVER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tge21" descr="Figure 22: Scatter plot displaying a subset of pixel values of the 1km original FCOVER product against the values of the same pixels of the resampled map using the R tool (blue points) for Europe/North Africa. Also the regression (red) line"/>
                    <pic:cNvPicPr>
                      <a:picLocks noChangeAspect="1" noChangeArrowheads="1"/>
                    </pic:cNvPicPr>
                  </pic:nvPicPr>
                  <pic:blipFill>
                    <a:blip r:embed="rId34"/>
                    <a:stretch>
                      <a:fillRect/>
                    </a:stretch>
                  </pic:blipFill>
                  <pic:spPr bwMode="auto">
                    <a:xfrm>
                      <a:off x="0" y="0"/>
                      <a:ext cx="3962400" cy="3962400"/>
                    </a:xfrm>
                    <a:prstGeom prst="rect">
                      <a:avLst/>
                    </a:prstGeom>
                  </pic:spPr>
                </pic:pic>
              </a:graphicData>
            </a:graphic>
          </wp:inline>
        </w:drawing>
      </w:r>
    </w:p>
    <w:p>
      <w:pPr>
        <w:pStyle w:val="Caption"/>
        <w:rPr/>
      </w:pPr>
      <w:r>
        <w:rPr/>
        <w:t>Figure 22: Scatter plot displaying a subset of pixel values of the 1km original FCOVER product against the values of the same pixels of the resampled map using the R tool (blue points) for Europe/North Africa. Also the regression (red) line</w:t>
      </w:r>
    </w:p>
    <w:p>
      <w:pPr>
        <w:pStyle w:val="Cosdeltext"/>
        <w:rPr/>
      </w:pPr>
      <w:r>
        <w:rPr/>
      </w:r>
    </w:p>
    <w:p>
      <w:pPr>
        <w:pStyle w:val="Encapalament2"/>
        <w:numPr>
          <w:ilvl w:val="1"/>
          <w:numId w:val="2"/>
        </w:numPr>
        <w:rPr/>
      </w:pPr>
      <w:bookmarkStart w:id="14" w:name="X2f68e54052b2e2bc3a55b98df9d357865e1d55f"/>
      <w:r>
        <w:rPr/>
        <w:t>FCOVER resampled vs the original 1km product: Amazonia</w:t>
      </w:r>
      <w:bookmarkEnd w:id="14"/>
    </w:p>
    <w:p>
      <w:pPr>
        <w:pStyle w:val="FirstParagraph"/>
        <w:rPr/>
      </w:pPr>
      <w:r>
        <w:rPr/>
        <w:t xml:space="preserve">Figure 23 shows that the main differences between the original 1km and the resampled to 1km products in Amazonia were mainly close to the rivers. FCOVER gave very similar results than LAI both in terms of correlation (see Figure 24; Pearson’s </w:t>
      </w:r>
      <w:r>
        <w:rPr>
          <w:i/>
        </w:rPr>
        <w:t>r</w:t>
      </w:r>
      <w:r>
        <w:rPr/>
        <w:t xml:space="preserve"> = 0.702) and averaged errors (RMSE = 0.119; MAE = 0.084).</w:t>
      </w:r>
    </w:p>
    <w:p>
      <w:pPr>
        <w:pStyle w:val="Normal"/>
        <w:rPr/>
      </w:pPr>
      <w:r>
        <w:rPr/>
        <w:drawing>
          <wp:inline distT="0" distB="0" distL="0" distR="0">
            <wp:extent cx="5486400" cy="3491230"/>
            <wp:effectExtent l="0" t="0" r="0" b="0"/>
            <wp:docPr id="23" name="Imatge22" descr="Figure 23: Original FCOVER map at 1km resolution and the resampled one using the R-based tool for the Amazoni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tge22" descr="Figure 23: Original FCOVER map at 1km resolution and the resampled one using the R-based tool for the Amazonian study area"/>
                    <pic:cNvPicPr>
                      <a:picLocks noChangeAspect="1" noChangeArrowheads="1"/>
                    </pic:cNvPicPr>
                  </pic:nvPicPr>
                  <pic:blipFill>
                    <a:blip r:embed="rId35"/>
                    <a:stretch>
                      <a:fillRect/>
                    </a:stretch>
                  </pic:blipFill>
                  <pic:spPr bwMode="auto">
                    <a:xfrm>
                      <a:off x="0" y="0"/>
                      <a:ext cx="5486400" cy="3491230"/>
                    </a:xfrm>
                    <a:prstGeom prst="rect">
                      <a:avLst/>
                    </a:prstGeom>
                  </pic:spPr>
                </pic:pic>
              </a:graphicData>
            </a:graphic>
          </wp:inline>
        </w:drawing>
      </w:r>
    </w:p>
    <w:p>
      <w:pPr>
        <w:pStyle w:val="Caption"/>
        <w:rPr/>
      </w:pPr>
      <w:r>
        <w:rPr/>
        <w:t>Figure 23: Original FCOVER map at 1km resolution and the resampled one using the R-based tool for the Amazonian study area</w:t>
      </w:r>
    </w:p>
    <w:p>
      <w:pPr>
        <w:pStyle w:val="Normal"/>
        <w:rPr/>
      </w:pPr>
      <w:r>
        <w:rPr/>
        <w:drawing>
          <wp:inline distT="0" distB="0" distL="0" distR="0">
            <wp:extent cx="3982720" cy="3982720"/>
            <wp:effectExtent l="0" t="0" r="0" b="0"/>
            <wp:docPr id="24" name="Imatge23" descr="Figure 24: Scatter plot displaying a subset of pixel values of the 1km original FCOVER product against the values of the same pixels of the resampled map using the R tool (blue points) for Amazoni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tge23" descr="Figure 24: Scatter plot displaying a subset of pixel values of the 1km original FCOVER product against the values of the same pixels of the resampled map using the R tool (blue points) for Amazonia. Also the regression (red) line"/>
                    <pic:cNvPicPr>
                      <a:picLocks noChangeAspect="1" noChangeArrowheads="1"/>
                    </pic:cNvPicPr>
                  </pic:nvPicPr>
                  <pic:blipFill>
                    <a:blip r:embed="rId36"/>
                    <a:stretch>
                      <a:fillRect/>
                    </a:stretch>
                  </pic:blipFill>
                  <pic:spPr bwMode="auto">
                    <a:xfrm>
                      <a:off x="0" y="0"/>
                      <a:ext cx="3982720" cy="3982720"/>
                    </a:xfrm>
                    <a:prstGeom prst="rect">
                      <a:avLst/>
                    </a:prstGeom>
                  </pic:spPr>
                </pic:pic>
              </a:graphicData>
            </a:graphic>
          </wp:inline>
        </w:drawing>
      </w:r>
    </w:p>
    <w:p>
      <w:pPr>
        <w:pStyle w:val="Caption"/>
        <w:rPr/>
      </w:pPr>
      <w:r>
        <w:rPr/>
        <w:t>Figure 24: Scatter plot displaying a subset of pixel values of the 1km original FCOVER product against the values of the same pixels of the resampled map using the R tool (blue points) for Amazonia. Also the regression (red) line</w:t>
      </w:r>
    </w:p>
    <w:p>
      <w:pPr>
        <w:pStyle w:val="Cosdeltext"/>
        <w:rPr/>
      </w:pPr>
      <w:r>
        <w:rPr/>
      </w:r>
    </w:p>
    <w:p>
      <w:pPr>
        <w:pStyle w:val="Encapalament2"/>
        <w:numPr>
          <w:ilvl w:val="1"/>
          <w:numId w:val="2"/>
        </w:numPr>
        <w:rPr/>
      </w:pPr>
      <w:bookmarkStart w:id="15" w:name="Xd47cc841a0c39aa31f1fc79da33fdd1ca931703"/>
      <w:r>
        <w:rPr/>
        <w:t>DMP resampled vs the original 1km product: Europe/North Africa</w:t>
      </w:r>
      <w:bookmarkEnd w:id="15"/>
    </w:p>
    <w:p>
      <w:pPr>
        <w:pStyle w:val="FirstParagraph"/>
        <w:rPr/>
      </w:pPr>
      <w:r>
        <w:rPr/>
        <w:t>Finally, the resampled DMP products were also tested. Figure 25 already shows very similar patterns in both 1km products (original vs resampled). This similarity was confirmed with the scatterplot (Figure 26) and the statistics. Pearson’s correlation was 0.976, RMSE, 6.148, and MAE, 4.114</w:t>
      </w:r>
    </w:p>
    <w:p>
      <w:pPr>
        <w:pStyle w:val="Normal"/>
        <w:rPr/>
      </w:pPr>
      <w:r>
        <w:rPr/>
        <w:drawing>
          <wp:inline distT="0" distB="0" distL="0" distR="0">
            <wp:extent cx="5486400" cy="3491230"/>
            <wp:effectExtent l="0" t="0" r="0" b="0"/>
            <wp:docPr id="25" name="Imatge24" descr="Figure 25: Original DMP map at 1km resolution and the resampled one using the R-based tool for the Europe/North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tge24" descr="Figure 25: Original DMP map at 1km resolution and the resampled one using the R-based tool for the Europe/North African study area"/>
                    <pic:cNvPicPr>
                      <a:picLocks noChangeAspect="1" noChangeArrowheads="1"/>
                    </pic:cNvPicPr>
                  </pic:nvPicPr>
                  <pic:blipFill>
                    <a:blip r:embed="rId37"/>
                    <a:stretch>
                      <a:fillRect/>
                    </a:stretch>
                  </pic:blipFill>
                  <pic:spPr bwMode="auto">
                    <a:xfrm>
                      <a:off x="0" y="0"/>
                      <a:ext cx="5486400" cy="3491230"/>
                    </a:xfrm>
                    <a:prstGeom prst="rect">
                      <a:avLst/>
                    </a:prstGeom>
                  </pic:spPr>
                </pic:pic>
              </a:graphicData>
            </a:graphic>
          </wp:inline>
        </w:drawing>
      </w:r>
    </w:p>
    <w:p>
      <w:pPr>
        <w:pStyle w:val="Caption"/>
        <w:rPr/>
      </w:pPr>
      <w:r>
        <w:rPr/>
        <w:t>Figure 25: Original DMP map at 1km resolution and the resampled one using the R-based tool for the Europe/North African study area. Units: kg/ha/day</w:t>
      </w:r>
    </w:p>
    <w:p>
      <w:pPr>
        <w:pStyle w:val="Normal"/>
        <w:rPr/>
      </w:pPr>
      <w:r>
        <w:rPr/>
        <w:drawing>
          <wp:inline distT="0" distB="0" distL="0" distR="0">
            <wp:extent cx="3924300" cy="3924300"/>
            <wp:effectExtent l="0" t="0" r="0" b="0"/>
            <wp:docPr id="26" name="Imatge25" descr="Figure 26: Scatter plot displaying a subset of pixel values of the 1km original DMP product against the values of the same pixels of the resampled map using the R tool (blue points) for Europe/North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tge25" descr="Figure 26: Scatter plot displaying a subset of pixel values of the 1km original DMP product against the values of the same pixels of the resampled map using the R tool (blue points) for Europe/North Africa. Also the regression (red) line"/>
                    <pic:cNvPicPr>
                      <a:picLocks noChangeAspect="1" noChangeArrowheads="1"/>
                    </pic:cNvPicPr>
                  </pic:nvPicPr>
                  <pic:blipFill>
                    <a:blip r:embed="rId38"/>
                    <a:stretch>
                      <a:fillRect/>
                    </a:stretch>
                  </pic:blipFill>
                  <pic:spPr bwMode="auto">
                    <a:xfrm>
                      <a:off x="0" y="0"/>
                      <a:ext cx="3924300" cy="3924300"/>
                    </a:xfrm>
                    <a:prstGeom prst="rect">
                      <a:avLst/>
                    </a:prstGeom>
                  </pic:spPr>
                </pic:pic>
              </a:graphicData>
            </a:graphic>
          </wp:inline>
        </w:drawing>
      </w:r>
    </w:p>
    <w:p>
      <w:pPr>
        <w:pStyle w:val="Caption"/>
        <w:rPr/>
      </w:pPr>
      <w:r>
        <w:rPr/>
        <w:t>Figure 26: Scatter plot displaying a subset of pixel values of the 1km original DMP product against the values of the same pixels of the resampled map using the R tool (blue points) for Europe/North Africa. Also the regression (red) line. Units: kg/ha/day</w:t>
      </w:r>
    </w:p>
    <w:p>
      <w:pPr>
        <w:pStyle w:val="Cosdeltext"/>
        <w:rPr/>
      </w:pPr>
      <w:r>
        <w:rPr/>
      </w:r>
    </w:p>
    <w:p>
      <w:pPr>
        <w:pStyle w:val="Encapalament2"/>
        <w:numPr>
          <w:ilvl w:val="1"/>
          <w:numId w:val="2"/>
        </w:numPr>
        <w:rPr/>
      </w:pPr>
      <w:bookmarkStart w:id="16" w:name="Xdc0c028b202cc04c8881b8098bd5749197b1b79"/>
      <w:r>
        <w:rPr/>
        <w:t>DMP resampled vs the original 1km product: Western Africa</w:t>
      </w:r>
      <w:bookmarkEnd w:id="16"/>
    </w:p>
    <w:p>
      <w:pPr>
        <w:pStyle w:val="FirstParagraph"/>
        <w:rPr/>
      </w:pPr>
      <w:r>
        <w:rPr/>
        <w:t>In Figure 27 it can be seen some more No Data areas in the resampled DMP product than in the original. However, both the scatterplot (Figure 28) and the computed statistics, which were the best of all analysed products, confirmed the good performance of the resample tool in this area. While Pearson’s correlation was 0.987, RMSE gave 5.323 and MAE, 2.69</w:t>
      </w:r>
    </w:p>
    <w:p>
      <w:pPr>
        <w:pStyle w:val="Normal"/>
        <w:rPr/>
      </w:pPr>
      <w:r>
        <w:rPr/>
        <w:drawing>
          <wp:inline distT="0" distB="0" distL="0" distR="0">
            <wp:extent cx="5486400" cy="3491230"/>
            <wp:effectExtent l="0" t="0" r="0" b="0"/>
            <wp:docPr id="27" name="Imatge26" descr="Figure 27: Original DMP map at 1km resolution and the resampled one using the R-based tool for the Western African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tge26" descr="Figure 27: Original DMP map at 1km resolution and the resampled one using the R-based tool for the Western African study area"/>
                    <pic:cNvPicPr>
                      <a:picLocks noChangeAspect="1" noChangeArrowheads="1"/>
                    </pic:cNvPicPr>
                  </pic:nvPicPr>
                  <pic:blipFill>
                    <a:blip r:embed="rId39"/>
                    <a:stretch>
                      <a:fillRect/>
                    </a:stretch>
                  </pic:blipFill>
                  <pic:spPr bwMode="auto">
                    <a:xfrm>
                      <a:off x="0" y="0"/>
                      <a:ext cx="5486400" cy="3491230"/>
                    </a:xfrm>
                    <a:prstGeom prst="rect">
                      <a:avLst/>
                    </a:prstGeom>
                  </pic:spPr>
                </pic:pic>
              </a:graphicData>
            </a:graphic>
          </wp:inline>
        </w:drawing>
      </w:r>
    </w:p>
    <w:p>
      <w:pPr>
        <w:pStyle w:val="Caption"/>
        <w:rPr/>
      </w:pPr>
      <w:r>
        <w:rPr/>
        <w:t>Figure 27: Original DMP map at 1km resolution and the resampled one using the R-based tool for the Western African study area. Units: kg/ha/day</w:t>
      </w:r>
    </w:p>
    <w:p>
      <w:pPr>
        <w:pStyle w:val="Normal"/>
        <w:rPr/>
      </w:pPr>
      <w:r>
        <w:rPr/>
        <w:drawing>
          <wp:inline distT="0" distB="0" distL="0" distR="0">
            <wp:extent cx="3985260" cy="3985260"/>
            <wp:effectExtent l="0" t="0" r="0" b="0"/>
            <wp:docPr id="28" name="Imatge27" descr="Figure 28: Scatter plot displaying a subset of pixel values of the 1km original DMP product against the values of the same pixels of the resampled map using the R tool (blue points) for Western Africa. Also the regression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tge27" descr="Figure 28: Scatter plot displaying a subset of pixel values of the 1km original DMP product against the values of the same pixels of the resampled map using the R tool (blue points) for Western Africa. Also the regression (red) line"/>
                    <pic:cNvPicPr>
                      <a:picLocks noChangeAspect="1" noChangeArrowheads="1"/>
                    </pic:cNvPicPr>
                  </pic:nvPicPr>
                  <pic:blipFill>
                    <a:blip r:embed="rId40"/>
                    <a:stretch>
                      <a:fillRect/>
                    </a:stretch>
                  </pic:blipFill>
                  <pic:spPr bwMode="auto">
                    <a:xfrm>
                      <a:off x="0" y="0"/>
                      <a:ext cx="3985260" cy="3985260"/>
                    </a:xfrm>
                    <a:prstGeom prst="rect">
                      <a:avLst/>
                    </a:prstGeom>
                  </pic:spPr>
                </pic:pic>
              </a:graphicData>
            </a:graphic>
          </wp:inline>
        </w:drawing>
      </w:r>
    </w:p>
    <w:p>
      <w:pPr>
        <w:pStyle w:val="Caption"/>
        <w:rPr/>
      </w:pPr>
      <w:r>
        <w:rPr/>
        <w:t>Figure 28: Scatter plot displaying a subset of pixel values of the 1km original DMP product against the values of the same pixels of the resampled map using the R tool (blue points) for Western Africa. Also the regression (red) line. Units: kg/ha/day</w:t>
      </w:r>
    </w:p>
    <w:p>
      <w:pPr>
        <w:pStyle w:val="Cosdeltext"/>
        <w:rPr/>
      </w:pPr>
      <w:r>
        <w:rPr/>
      </w:r>
    </w:p>
    <w:p>
      <w:pPr>
        <w:pStyle w:val="Encapalament1"/>
        <w:numPr>
          <w:ilvl w:val="0"/>
          <w:numId w:val="2"/>
        </w:numPr>
        <w:rPr/>
      </w:pPr>
      <w:bookmarkStart w:id="17" w:name="conclusions"/>
      <w:r>
        <w:rPr/>
        <w:t>Conclusions</w:t>
      </w:r>
      <w:bookmarkEnd w:id="17"/>
    </w:p>
    <w:p>
      <w:pPr>
        <w:pStyle w:val="FirstParagraph"/>
        <w:rPr/>
      </w:pPr>
      <w:r>
        <w:rPr/>
        <w:t>After the discontinuity on the near-real time (10-daily) supply of NRT vegetation-related products at 1km resolution, the Global Land service has made available a resample tool based on the R programming language in order to ease the users to keep producing their own time series at that resolution. In this document, we show several assessments made on the performance of this tool in resampling different 300m products and in different landscape typologies (i.e. Evergreen Broadleaf Forest (EBF) or not).</w:t>
      </w:r>
    </w:p>
    <w:p>
      <w:pPr>
        <w:pStyle w:val="Cosdeltext"/>
        <w:rPr/>
      </w:pPr>
      <w:r>
        <w:rPr/>
        <w:t>In general terms, the results showed similar and good performance of the tool in non-EBF landscapes for all the tested products. In contrast, the evaluation of the resample results of LAI, FAPAR and FCOVER in an EBF area in the Amazonia gave poorer results. This fact is likely due to the differences in the algorithms implemented for the production of the 10-day vegetation-related global products at 1km and 300m resolution. In light of this, the users must be aware of these differences when using this tool or any other resampling approach.</w:t>
      </w:r>
    </w:p>
    <w:p>
      <w:pPr>
        <w:pStyle w:val="Encapalament1"/>
        <w:numPr>
          <w:ilvl w:val="0"/>
          <w:numId w:val="2"/>
        </w:numPr>
        <w:rPr/>
      </w:pPr>
      <w:bookmarkStart w:id="18" w:name="references"/>
      <w:r>
        <w:rPr/>
        <w:t>References</w:t>
      </w:r>
      <w:bookmarkEnd w:id="18"/>
    </w:p>
    <w:p>
      <w:pPr>
        <w:pStyle w:val="Bibliography"/>
        <w:rPr/>
      </w:pPr>
      <w:r>
        <w:rPr>
          <w:lang w:val="nl-BE"/>
        </w:rPr>
        <w:t xml:space="preserve">Baret, F., Weiss, M., Verger, A. &amp; Smets, B. (2016). </w:t>
      </w:r>
      <w:r>
        <w:rPr/>
        <w:t xml:space="preserve">ATBD for LAI, FAPAR and FCover from PROBA-V 300m resolution (GEOV3). ImagineS_RP2.1_ATBD-LAI300m_I1.73. URL: </w:t>
      </w:r>
      <w:hyperlink r:id="rId41">
        <w:r>
          <w:rPr>
            <w:rStyle w:val="ListLabel80"/>
          </w:rPr>
          <w:t>https://land.copernicus.eu/global/sites/cgls.vito.be/files/products/ImagineS_RP2.1_ATBD-LAI300m_I1.73.pdf</w:t>
        </w:r>
      </w:hyperlink>
      <w:r>
        <w:rPr/>
        <w:t xml:space="preserve"> [06/07/2020]</w:t>
      </w:r>
    </w:p>
    <w:p>
      <w:pPr>
        <w:pStyle w:val="Bibliography"/>
        <w:rPr/>
      </w:pPr>
      <w:r>
        <w:rPr/>
        <w:t xml:space="preserve">Hijmans, R.J. 2019. raster: Geographic Data Analysis and Modeling. R package version 3.0-2. </w:t>
      </w:r>
      <w:hyperlink r:id="rId42">
        <w:r>
          <w:rPr>
            <w:rStyle w:val="ListLabel80"/>
          </w:rPr>
          <w:t>https://CRAN.R-project.org/package=raster</w:t>
        </w:r>
      </w:hyperlink>
    </w:p>
    <w:p>
      <w:pPr>
        <w:pStyle w:val="Bibliography"/>
        <w:rPr/>
      </w:pPr>
      <w:r>
        <w:rPr/>
        <w:t xml:space="preserve">R Core Team. 2019. R: A language and environment for statistical computing. R Foundation for Statistical Computing, Vienna, Austria. URL </w:t>
      </w:r>
      <w:hyperlink r:id="rId43">
        <w:r>
          <w:rPr>
            <w:rStyle w:val="ListLabel80"/>
          </w:rPr>
          <w:t>https://www.R-project.org/</w:t>
        </w:r>
      </w:hyperlink>
    </w:p>
    <w:p>
      <w:pPr>
        <w:pStyle w:val="Bibliography"/>
        <w:rPr/>
      </w:pPr>
      <w:r>
        <w:rPr>
          <w:lang w:val="en-US"/>
        </w:rPr>
        <w:t xml:space="preserve">Smets, B., Jacobs, T., Verger, A. (2018), Product User Manual for the Leaf Area Index (LAI), Fraction of Absorbed Photosynthetically Active Radiation (FAPAR), Fraction of Vegetation Cover (FCOVER) Collection 300m version 1 products. URL </w:t>
      </w:r>
      <w:hyperlink r:id="rId44">
        <w:r>
          <w:rPr>
            <w:rStyle w:val="EnlladInternet"/>
            <w:color w:val="auto"/>
            <w:u w:val="none"/>
          </w:rPr>
          <w:t>https://land.copernicus.eu/global/sites/cgls.vito.be/files/products/GIOGL1_PUM_FAPAR300m-V1_I1.60.pdf</w:t>
        </w:r>
      </w:hyperlink>
      <w:r>
        <w:rPr/>
        <w:t xml:space="preserve"> </w:t>
      </w:r>
      <w:r>
        <w:rPr>
          <w:lang w:val="en-US"/>
        </w:rPr>
        <w:t>[09/07/2020]</w:t>
      </w:r>
    </w:p>
    <w:p>
      <w:pPr>
        <w:pStyle w:val="Bibliography"/>
        <w:rPr/>
      </w:pPr>
      <w:r>
        <w:rPr>
          <w:lang w:val="en-US"/>
        </w:rPr>
        <w:t xml:space="preserve">Swinnen, E., Van Hoolst, R. (2019) Algorithm Theoretical Basis Document of the Dry Matter Productivity and Gross Dry Matter Productivity Collection 300m Version 1 products. CGLOPS1_ATBD_DMP300m-V1_I1.12.pdf  URL: </w:t>
      </w:r>
      <w:hyperlink r:id="rId45">
        <w:bookmarkStart w:id="19" w:name="_GoBack"/>
        <w:r>
          <w:rPr>
            <w:rStyle w:val="EnlladInternet"/>
            <w:color w:val="auto"/>
            <w:u w:val="none"/>
          </w:rPr>
          <w:t>https://land.copernicus.eu/global/sites/cgls.vito.be/files/products/CGLOPS1_ATBD_DMP300m-V1_I1.12.pdf</w:t>
        </w:r>
      </w:hyperlink>
      <w:bookmarkEnd w:id="19"/>
      <w:r>
        <w:rPr/>
        <w:t xml:space="preserve"> </w:t>
      </w:r>
      <w:r>
        <w:rPr>
          <w:lang w:val="en-US"/>
        </w:rPr>
        <w:t xml:space="preserve"> [09/07/2020]</w:t>
      </w:r>
    </w:p>
    <w:p>
      <w:pPr>
        <w:pStyle w:val="Bibliography"/>
        <w:spacing w:before="0" w:after="120"/>
        <w:ind w:left="567" w:hanging="567"/>
        <w:rPr/>
      </w:pPr>
      <w:r>
        <w:rPr/>
        <w:t>Verger, A., Baret, F. &amp; Weiss, M. (2019) Algorithm Theoretical Basis Document of the Collection 1km LAI, FAPAR and FCOVER Version 2 derived from PROBA-V data. GIOGL1_ATBD_LAI1km-V2_I1.41. URL:</w:t>
      </w:r>
      <w:r>
        <w:rPr>
          <w:lang w:val="en-US"/>
        </w:rPr>
        <w:t xml:space="preserve"> </w:t>
      </w:r>
      <w:hyperlink r:id="rId46">
        <w:r>
          <w:rPr>
            <w:rStyle w:val="ListLabel80"/>
            <w:lang w:val="en-US"/>
          </w:rPr>
          <w:t>https://land.copernicus.eu/global/sites/cgls.vito.be/files/products/CGLOPS1_ATBD_LAI1km-V2_I1.41.pdf</w:t>
        </w:r>
      </w:hyperlink>
      <w:r>
        <w:rPr>
          <w:rStyle w:val="ListLabel80"/>
        </w:rPr>
        <w:t xml:space="preserve"> </w:t>
      </w:r>
      <w:r>
        <w:rPr>
          <w:lang w:val="en-US"/>
        </w:rPr>
        <w:t xml:space="preserve"> [06/07/2020]</w:t>
      </w:r>
    </w:p>
    <w:sectPr>
      <w:footerReference w:type="default" r:id="rId47"/>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disclosed" w:date="2020-07-09T16:18:00Z" w:initials="JT">
    <w:p>
      <w:r>
        <w:rPr>
          <w:rFonts w:ascii="Liberation Serif" w:hAnsi="Liberation Serif" w:eastAsia="Tahoma" w:cs="Tahoma"/>
          <w:lang w:val="en-US" w:eastAsia="en-US" w:bidi="en-US"/>
        </w:rPr>
        <w:t>This value should be slightly larger than 7 in the tool configuration.</w:t>
      </w:r>
    </w:p>
    <w:p>
      <w:r>
        <w:rPr>
          <w:rFonts w:ascii="Liberation Serif" w:hAnsi="Liberation Serif" w:eastAsia="Tahoma" w:cs="Tahoma"/>
          <w:lang w:val="en-US" w:eastAsia="en-US" w:bidi="en-US"/>
        </w:rPr>
      </w:r>
    </w:p>
    <w:p>
      <w:r>
        <w:rPr>
          <w:rFonts w:ascii="Liberation Serif" w:hAnsi="Liberation Serif" w:eastAsia="Tahoma" w:cs="Tahoma"/>
          <w:lang w:val="en-US" w:eastAsia="en-US" w:bidi="en-US"/>
        </w:rPr>
        <w:t>I think for simplicity, we can keep the simple value in the report, and add a note that the tool configuration differs slightly to allow for floating point imprecision.</w:t>
      </w:r>
    </w:p>
  </w:comment>
  <w:comment w:id="1" w:author="undisclosed [2]" w:date="2020-07-09T16:22:00Z" w:initials="JT">
    <w:p>
      <w:r>
        <w:rPr>
          <w:rFonts w:ascii="Liberation Serif" w:hAnsi="Liberation Serif" w:eastAsia="Tahoma" w:cs="Tahoma"/>
          <w:lang w:val="en-US" w:eastAsia="en-US" w:bidi="en-US"/>
        </w:rPr>
        <w:t>Likewise, the configured cutoff should be slightly higher then 327.67</w:t>
      </w:r>
    </w:p>
  </w:comment>
  <w:comment w:id="2" w:author="undisclosed [3]" w:date="2020-07-09T16:22:00Z" w:initials="JT">
    <w:p>
      <w:r>
        <w:rPr>
          <w:rFonts w:ascii="Liberation Serif" w:hAnsi="Liberation Serif" w:eastAsia="Tahoma" w:cs="Tahoma"/>
          <w:lang w:val="en-US" w:eastAsia="en-US" w:bidi="en-US"/>
        </w:rPr>
        <w:t>idem higher than 655.34</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w:r>
    <w:r>
      <mc:AlternateContent>
        <mc:Choice Requires="wps">
          <w:drawing>
            <wp:anchor behindDoc="0" distT="0" distB="0" distL="0" distR="0" simplePos="0" locked="0" layoutInCell="1" allowOverlap="1" relativeHeight="43">
              <wp:simplePos x="0" y="0"/>
              <wp:positionH relativeFrom="column">
                <wp:align>right</wp:align>
              </wp:positionH>
              <wp:positionV relativeFrom="paragraph">
                <wp:posOffset>635</wp:posOffset>
              </wp:positionV>
              <wp:extent cx="167640" cy="175260"/>
              <wp:effectExtent l="0" t="0" r="0" b="0"/>
              <wp:wrapSquare wrapText="bothSides"/>
              <wp:docPr id="29" name=""/>
              <a:graphic xmlns:a="http://schemas.openxmlformats.org/drawingml/2006/main">
                <a:graphicData uri="http://schemas.microsoft.com/office/word/2010/wordprocessingShape">
                  <wps:wsp>
                    <wps:cNvSpPr txBox="1"/>
                    <wps:spPr>
                      <a:xfrm>
                        <a:off x="0" y="0"/>
                        <a:ext cx="167640" cy="175260"/>
                      </a:xfrm>
                      <a:prstGeom prst="rect"/>
                    </wps:spPr>
                    <wps:txbx>
                      <w:txbxContent>
                        <w:p>
                          <w:pPr>
                            <w:pStyle w:val="Peudepgina"/>
                            <w:rPr/>
                          </w:pPr>
                          <w:r>
                            <w:rPr>
                              <w:rStyle w:val="Pagenumber"/>
                            </w:rPr>
                            <w:fldChar w:fldCharType="begin"/>
                          </w:r>
                          <w:r>
                            <w:rPr>
                              <w:rStyle w:val="Pagenumber"/>
                            </w:rPr>
                            <w:instrText> PAGE </w:instrText>
                          </w:r>
                          <w:r>
                            <w:rPr>
                              <w:rStyle w:val="Pagenumber"/>
                            </w:rPr>
                            <w:fldChar w:fldCharType="separate"/>
                          </w:r>
                          <w:r>
                            <w:rPr>
                              <w:rStyle w:val="Pagenumber"/>
                            </w:rPr>
                            <w:t>42</w:t>
                          </w:r>
                          <w:r>
                            <w:rPr>
                              <w:rStyle w:val="Pagenumber"/>
                            </w:rPr>
                            <w:fldChar w:fldCharType="end"/>
                          </w:r>
                        </w:p>
                      </w:txbxContent>
                    </wps:txbx>
                    <wps:bodyPr anchor="t" lIns="0" tIns="0" rIns="0" bIns="0">
                      <a:noAutofit/>
                    </wps:bodyPr>
                  </wps:wsp>
                </a:graphicData>
              </a:graphic>
            </wp:anchor>
          </w:drawing>
        </mc:Choice>
        <mc:Fallback>
          <w:pict>
            <v:rect stroked="f" strokeweight="0pt" style="position:absolute;rotation:0;width:13.2pt;height:13.8pt;mso-wrap-distance-left:0pt;mso-wrap-distance-right:0pt;mso-wrap-distance-top:0pt;mso-wrap-distance-bottom:0pt;margin-top:0.05pt;mso-position-vertical-relative:text;margin-left:418.8pt;mso-position-horizontal:right;mso-position-horizontal-relative:text">
              <v:textbox inset="0in,0in,0in,0in">
                <w:txbxContent>
                  <w:p>
                    <w:pPr>
                      <w:pStyle w:val="Peudepgina"/>
                      <w:rPr/>
                    </w:pPr>
                    <w:r>
                      <w:rPr>
                        <w:rStyle w:val="Pagenumber"/>
                      </w:rPr>
                      <w:fldChar w:fldCharType="begin"/>
                    </w:r>
                    <w:r>
                      <w:rPr>
                        <w:rStyle w:val="Pagenumber"/>
                      </w:rPr>
                      <w:instrText> PAGE </w:instrText>
                    </w:r>
                    <w:r>
                      <w:rPr>
                        <w:rStyle w:val="Pagenumber"/>
                      </w:rPr>
                      <w:fldChar w:fldCharType="separate"/>
                    </w:r>
                    <w:r>
                      <w:rPr>
                        <w:rStyle w:val="Pagenumber"/>
                      </w:rPr>
                      <w:t>42</w:t>
                    </w:r>
                    <w:r>
                      <w:rPr>
                        <w:rStyle w:val="Pagenumber"/>
                      </w:rPr>
                      <w:fldChar w:fldCharType="end"/>
                    </w:r>
                  </w:p>
                </w:txbxContent>
              </v:textbox>
              <w10:wrap type="squar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0"/>
  <w:embedSystemFonts/>
  <w:defaultTabStop w:val="257"/>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28"/>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6"/>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customStyle="1">
    <w:name w:val="Àncora de nota al peu"/>
    <w:rPr>
      <w:vertAlign w:val="superscript"/>
    </w:rPr>
  </w:style>
  <w:style w:type="character" w:styleId="FootnoteCharacters" w:customStyle="1">
    <w:name w:val="Footnote Characters"/>
    <w:basedOn w:val="CaptionChar"/>
    <w:qFormat/>
    <w:rPr>
      <w:vertAlign w:val="superscript"/>
    </w:rPr>
  </w:style>
  <w:style w:type="character" w:styleId="EnlladInternet">
    <w:name w:val="Enllaç d'Internet"/>
    <w:basedOn w:val="DefaultParagraphFont"/>
    <w:rsid w:val="00965c6b"/>
    <w:rPr>
      <w:color w:val="0000FF" w:themeColor="hyperlink"/>
      <w:u w:val="single"/>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customStyle="1">
    <w:name w:val="ListLabel 1"/>
    <w:qFormat/>
    <w:rPr>
      <w:rFonts w:cs="Times New Roman"/>
      <w:color w:val="auto"/>
    </w:rPr>
  </w:style>
  <w:style w:type="character" w:styleId="Numeracidelnies" w:customStyle="1">
    <w:name w:val="Numeració de línies"/>
    <w:rPr/>
  </w:style>
  <w:style w:type="character" w:styleId="ListLabel2" w:customStyle="1">
    <w:name w:val="ListLabel 2"/>
    <w:qFormat/>
    <w:rPr>
      <w:rFonts w:cs="Times New Roman"/>
      <w:color w:val="auto"/>
    </w:rPr>
  </w:style>
  <w:style w:type="character" w:styleId="ListLabel3" w:customStyle="1">
    <w:name w:val="ListLabel 3"/>
    <w:qFormat/>
    <w:rPr>
      <w:rFonts w:cs="Times New Roman"/>
      <w:color w:val="auto"/>
      <w:lang w:val="en-GB"/>
    </w:rPr>
  </w:style>
  <w:style w:type="character" w:styleId="ListLabel4" w:customStyle="1">
    <w:name w:val="ListLabel 4"/>
    <w:qFormat/>
    <w:rPr>
      <w:rFonts w:cs="Times New Roman"/>
      <w:color w:val="auto"/>
      <w:lang w:val="en-GB"/>
    </w:rPr>
  </w:style>
  <w:style w:type="character" w:styleId="ListLabel5" w:customStyle="1">
    <w:name w:val="ListLabel 5"/>
    <w:qFormat/>
    <w:rPr>
      <w:rFonts w:cs="Times New Roman"/>
      <w:color w:val="auto"/>
      <w:lang w:val="en-GB"/>
    </w:rPr>
  </w:style>
  <w:style w:type="character" w:styleId="ListLabel6" w:customStyle="1">
    <w:name w:val="ListLabel 6"/>
    <w:qFormat/>
    <w:rPr>
      <w:rFonts w:cs="Times New Roman"/>
      <w:color w:val="auto"/>
      <w:lang w:val="en-GB"/>
    </w:rPr>
  </w:style>
  <w:style w:type="character" w:styleId="ListLabel7" w:customStyle="1">
    <w:name w:val="ListLabel 7"/>
    <w:qFormat/>
    <w:rPr>
      <w:rFonts w:cs="Times New Roman"/>
      <w:color w:val="auto"/>
      <w:lang w:val="en-GB"/>
    </w:rPr>
  </w:style>
  <w:style w:type="character" w:styleId="ListLabel8" w:customStyle="1">
    <w:name w:val="ListLabel 8"/>
    <w:qFormat/>
    <w:rPr>
      <w:rFonts w:cs="Times New Roman"/>
      <w:color w:val="auto"/>
      <w:lang w:val="en-GB"/>
    </w:rPr>
  </w:style>
  <w:style w:type="character" w:styleId="ListLabel9" w:customStyle="1">
    <w:name w:val="ListLabel 9"/>
    <w:qFormat/>
    <w:rPr>
      <w:rFonts w:cs="Times New Roman"/>
      <w:color w:val="auto"/>
      <w:lang w:val="en-GB"/>
    </w:rPr>
  </w:style>
  <w:style w:type="character" w:styleId="ListLabel10" w:customStyle="1">
    <w:name w:val="ListLabel 10"/>
    <w:qFormat/>
    <w:rPr>
      <w:rFonts w:cs="Times New Roman"/>
      <w:color w:val="auto"/>
      <w:lang w:val="en-GB"/>
    </w:rPr>
  </w:style>
  <w:style w:type="character" w:styleId="ListLabel11" w:customStyle="1">
    <w:name w:val="ListLabel 11"/>
    <w:qFormat/>
    <w:rPr>
      <w:rFonts w:cs="Times New Roman"/>
      <w:color w:val="auto"/>
      <w:lang w:val="en-GB"/>
    </w:rPr>
  </w:style>
  <w:style w:type="character" w:styleId="ListLabel12" w:customStyle="1">
    <w:name w:val="ListLabel 12"/>
    <w:qFormat/>
    <w:rPr>
      <w:rFonts w:cs="Times New Roman"/>
      <w:color w:val="auto"/>
      <w:lang w:val="en-GB"/>
    </w:rPr>
  </w:style>
  <w:style w:type="character" w:styleId="ListLabel13" w:customStyle="1">
    <w:name w:val="ListLabel 13"/>
    <w:qFormat/>
    <w:rPr>
      <w:rFonts w:cs="Times New Roman"/>
      <w:color w:val="auto"/>
      <w:lang w:val="en-GB"/>
    </w:rPr>
  </w:style>
  <w:style w:type="character" w:styleId="ListLabel14" w:customStyle="1">
    <w:name w:val="ListLabel 14"/>
    <w:qFormat/>
    <w:rPr>
      <w:rFonts w:cs="Times New Roman"/>
      <w:color w:val="auto"/>
      <w:lang w:val="en-GB"/>
    </w:rPr>
  </w:style>
  <w:style w:type="character" w:styleId="ListLabel15" w:customStyle="1">
    <w:name w:val="ListLabel 15"/>
    <w:qFormat/>
    <w:rPr>
      <w:rFonts w:cs="Times New Roman"/>
      <w:color w:val="auto"/>
      <w:lang w:val="en-GB"/>
    </w:rPr>
  </w:style>
  <w:style w:type="character" w:styleId="ListLabel16" w:customStyle="1">
    <w:name w:val="ListLabel 16"/>
    <w:qFormat/>
    <w:rPr>
      <w:rFonts w:cs="Times New Roman"/>
      <w:color w:val="auto"/>
      <w:lang w:val="en-GB"/>
    </w:rPr>
  </w:style>
  <w:style w:type="character" w:styleId="ListLabel17" w:customStyle="1">
    <w:name w:val="ListLabel 17"/>
    <w:qFormat/>
    <w:rPr>
      <w:rFonts w:cs="Symbol"/>
    </w:rPr>
  </w:style>
  <w:style w:type="character" w:styleId="ListLabel18" w:customStyle="1">
    <w:name w:val="ListLabel 18"/>
    <w:qFormat/>
    <w:rPr>
      <w:rFonts w:cs="Symbol"/>
    </w:rPr>
  </w:style>
  <w:style w:type="character" w:styleId="ListLabel19" w:customStyle="1">
    <w:name w:val="ListLabel 19"/>
    <w:qFormat/>
    <w:rPr>
      <w:rFonts w:cs="Symbol"/>
    </w:rPr>
  </w:style>
  <w:style w:type="character" w:styleId="ListLabel20" w:customStyle="1">
    <w:name w:val="ListLabel 20"/>
    <w:qFormat/>
    <w:rPr>
      <w:rFonts w:cs="Symbol"/>
    </w:rPr>
  </w:style>
  <w:style w:type="character" w:styleId="ListLabel21" w:customStyle="1">
    <w:name w:val="ListLabel 21"/>
    <w:qFormat/>
    <w:rPr>
      <w:rFonts w:cs="Symbol"/>
    </w:rPr>
  </w:style>
  <w:style w:type="character" w:styleId="ListLabel22" w:customStyle="1">
    <w:name w:val="ListLabel 22"/>
    <w:qFormat/>
    <w:rPr>
      <w:rFonts w:cs="Symbol"/>
    </w:rPr>
  </w:style>
  <w:style w:type="character" w:styleId="ListLabel23" w:customStyle="1">
    <w:name w:val="ListLabel 23"/>
    <w:qFormat/>
    <w:rPr>
      <w:rFonts w:cs="Symbol"/>
    </w:rPr>
  </w:style>
  <w:style w:type="character" w:styleId="ListLabel24" w:customStyle="1">
    <w:name w:val="ListLabel 24"/>
    <w:qFormat/>
    <w:rPr>
      <w:rFonts w:cs="Symbol"/>
    </w:rPr>
  </w:style>
  <w:style w:type="character" w:styleId="ListLabel25" w:customStyle="1">
    <w:name w:val="ListLabel 25"/>
    <w:qFormat/>
    <w:rPr>
      <w:rFonts w:cs="Symbol"/>
    </w:rPr>
  </w:style>
  <w:style w:type="character" w:styleId="ListLabel26" w:customStyle="1">
    <w:name w:val="ListLabel 26"/>
    <w:qFormat/>
    <w:rPr>
      <w:rFonts w:cs="Times New Roman"/>
      <w:color w:val="auto"/>
      <w:lang w:val="en-GB"/>
    </w:rPr>
  </w:style>
  <w:style w:type="character" w:styleId="ListLabel27" w:customStyle="1">
    <w:name w:val="ListLabel 27"/>
    <w:qFormat/>
    <w:rPr>
      <w:rFonts w:cs="Symbol"/>
    </w:rPr>
  </w:style>
  <w:style w:type="character" w:styleId="ListLabel28" w:customStyle="1">
    <w:name w:val="ListLabel 28"/>
    <w:qFormat/>
    <w:rPr>
      <w:rFonts w:cs="Symbol"/>
    </w:rPr>
  </w:style>
  <w:style w:type="character" w:styleId="ListLabel29" w:customStyle="1">
    <w:name w:val="ListLabel 29"/>
    <w:qFormat/>
    <w:rPr>
      <w:rFonts w:cs="Symbol"/>
    </w:rPr>
  </w:style>
  <w:style w:type="character" w:styleId="ListLabel30" w:customStyle="1">
    <w:name w:val="ListLabel 30"/>
    <w:qFormat/>
    <w:rPr>
      <w:rFonts w:cs="Symbol"/>
    </w:rPr>
  </w:style>
  <w:style w:type="character" w:styleId="ListLabel31" w:customStyle="1">
    <w:name w:val="ListLabel 31"/>
    <w:qFormat/>
    <w:rPr>
      <w:rFonts w:cs="Symbol"/>
    </w:rPr>
  </w:style>
  <w:style w:type="character" w:styleId="ListLabel32" w:customStyle="1">
    <w:name w:val="ListLabel 32"/>
    <w:qFormat/>
    <w:rPr>
      <w:rFonts w:cs="Symbol"/>
    </w:rPr>
  </w:style>
  <w:style w:type="character" w:styleId="ListLabel33" w:customStyle="1">
    <w:name w:val="ListLabel 33"/>
    <w:qFormat/>
    <w:rPr>
      <w:rFonts w:cs="Symbol"/>
    </w:rPr>
  </w:style>
  <w:style w:type="character" w:styleId="ListLabel34" w:customStyle="1">
    <w:name w:val="ListLabel 34"/>
    <w:qFormat/>
    <w:rPr>
      <w:rFonts w:cs="Symbol"/>
    </w:rPr>
  </w:style>
  <w:style w:type="character" w:styleId="ListLabel35" w:customStyle="1">
    <w:name w:val="ListLabel 35"/>
    <w:qFormat/>
    <w:rPr>
      <w:rFonts w:cs="Symbol"/>
    </w:rPr>
  </w:style>
  <w:style w:type="character" w:styleId="ListLabel36" w:customStyle="1">
    <w:name w:val="ListLabel 36"/>
    <w:qFormat/>
    <w:rPr>
      <w:rFonts w:cs="Times New Roman"/>
      <w:color w:val="auto"/>
      <w:lang w:val="en-GB"/>
    </w:rPr>
  </w:style>
  <w:style w:type="character" w:styleId="ListLabel37" w:customStyle="1">
    <w:name w:val="ListLabel 37"/>
    <w:qFormat/>
    <w:rPr>
      <w:rFonts w:cs="Symbol"/>
    </w:rPr>
  </w:style>
  <w:style w:type="character" w:styleId="ListLabel38" w:customStyle="1">
    <w:name w:val="ListLabel 38"/>
    <w:qFormat/>
    <w:rPr>
      <w:rFonts w:cs="Symbol"/>
    </w:rPr>
  </w:style>
  <w:style w:type="character" w:styleId="ListLabel39" w:customStyle="1">
    <w:name w:val="ListLabel 39"/>
    <w:qFormat/>
    <w:rPr>
      <w:rFonts w:cs="Symbol"/>
    </w:rPr>
  </w:style>
  <w:style w:type="character" w:styleId="ListLabel40" w:customStyle="1">
    <w:name w:val="ListLabel 40"/>
    <w:qFormat/>
    <w:rPr>
      <w:rFonts w:cs="Symbol"/>
    </w:rPr>
  </w:style>
  <w:style w:type="character" w:styleId="ListLabel41" w:customStyle="1">
    <w:name w:val="ListLabel 41"/>
    <w:qFormat/>
    <w:rPr>
      <w:rFonts w:cs="Symbol"/>
    </w:rPr>
  </w:style>
  <w:style w:type="character" w:styleId="ListLabel42" w:customStyle="1">
    <w:name w:val="ListLabel 42"/>
    <w:qFormat/>
    <w:rPr>
      <w:rFonts w:cs="Symbol"/>
    </w:rPr>
  </w:style>
  <w:style w:type="character" w:styleId="ListLabel43" w:customStyle="1">
    <w:name w:val="ListLabel 43"/>
    <w:qFormat/>
    <w:rPr>
      <w:rFonts w:cs="Symbol"/>
    </w:rPr>
  </w:style>
  <w:style w:type="character" w:styleId="ListLabel44" w:customStyle="1">
    <w:name w:val="ListLabel 44"/>
    <w:qFormat/>
    <w:rPr>
      <w:rFonts w:cs="Symbol"/>
    </w:rPr>
  </w:style>
  <w:style w:type="character" w:styleId="ListLabel45" w:customStyle="1">
    <w:name w:val="ListLabel 45"/>
    <w:qFormat/>
    <w:rPr>
      <w:rFonts w:cs="Symbol"/>
    </w:rPr>
  </w:style>
  <w:style w:type="character" w:styleId="ListLabel46" w:customStyle="1">
    <w:name w:val="ListLabel 46"/>
    <w:qFormat/>
    <w:rPr>
      <w:rFonts w:cs="Times New Roman"/>
      <w:color w:val="auto"/>
      <w:lang w:val="en-GB"/>
    </w:rPr>
  </w:style>
  <w:style w:type="character" w:styleId="ListLabel47" w:customStyle="1">
    <w:name w:val="ListLabel 47"/>
    <w:qFormat/>
    <w:rPr>
      <w:rFonts w:cs="Symbol"/>
    </w:rPr>
  </w:style>
  <w:style w:type="character" w:styleId="ListLabel48" w:customStyle="1">
    <w:name w:val="ListLabel 48"/>
    <w:qFormat/>
    <w:rPr>
      <w:rFonts w:cs="Symbol"/>
    </w:rPr>
  </w:style>
  <w:style w:type="character" w:styleId="ListLabel49" w:customStyle="1">
    <w:name w:val="ListLabel 49"/>
    <w:qFormat/>
    <w:rPr>
      <w:rFonts w:cs="Symbol"/>
    </w:rPr>
  </w:style>
  <w:style w:type="character" w:styleId="ListLabel50" w:customStyle="1">
    <w:name w:val="ListLabel 50"/>
    <w:qFormat/>
    <w:rPr>
      <w:rFonts w:cs="Symbol"/>
    </w:rPr>
  </w:style>
  <w:style w:type="character" w:styleId="ListLabel51" w:customStyle="1">
    <w:name w:val="ListLabel 51"/>
    <w:qFormat/>
    <w:rPr>
      <w:rFonts w:cs="Symbol"/>
    </w:rPr>
  </w:style>
  <w:style w:type="character" w:styleId="ListLabel52" w:customStyle="1">
    <w:name w:val="ListLabel 52"/>
    <w:qFormat/>
    <w:rPr>
      <w:rFonts w:cs="Symbol"/>
    </w:rPr>
  </w:style>
  <w:style w:type="character" w:styleId="ListLabel53" w:customStyle="1">
    <w:name w:val="ListLabel 53"/>
    <w:qFormat/>
    <w:rPr>
      <w:rFonts w:cs="Symbol"/>
    </w:rPr>
  </w:style>
  <w:style w:type="character" w:styleId="ListLabel54" w:customStyle="1">
    <w:name w:val="ListLabel 54"/>
    <w:qFormat/>
    <w:rPr>
      <w:rFonts w:cs="Symbol"/>
    </w:rPr>
  </w:style>
  <w:style w:type="character" w:styleId="ListLabel55" w:customStyle="1">
    <w:name w:val="ListLabel 55"/>
    <w:qFormat/>
    <w:rPr>
      <w:rFonts w:cs="Symbol"/>
    </w:rPr>
  </w:style>
  <w:style w:type="character" w:styleId="ListLabel56" w:customStyle="1">
    <w:name w:val="ListLabel 56"/>
    <w:qFormat/>
    <w:rPr>
      <w:position w:val="0"/>
      <w:sz w:val="24"/>
      <w:sz w:val="24"/>
      <w:vertAlign w:val="baseline"/>
    </w:rPr>
  </w:style>
  <w:style w:type="character" w:styleId="ListLabel57" w:customStyle="1">
    <w:name w:val="ListLabel 57"/>
    <w:qFormat/>
    <w:rPr>
      <w:position w:val="0"/>
      <w:sz w:val="24"/>
      <w:sz w:val="24"/>
      <w:vertAlign w:val="baseline"/>
    </w:rPr>
  </w:style>
  <w:style w:type="character" w:styleId="ListLabel58" w:customStyle="1">
    <w:name w:val="ListLabel 58"/>
    <w:qFormat/>
    <w:rPr>
      <w:rFonts w:cs="Times New Roman"/>
      <w:color w:val="auto"/>
      <w:lang w:val="en-GB"/>
    </w:rPr>
  </w:style>
  <w:style w:type="character" w:styleId="ListLabel59" w:customStyle="1">
    <w:name w:val="ListLabel 59"/>
    <w:qFormat/>
    <w:rPr>
      <w:rFonts w:cs="Symbol"/>
    </w:rPr>
  </w:style>
  <w:style w:type="character" w:styleId="ListLabel60" w:customStyle="1">
    <w:name w:val="ListLabel 60"/>
    <w:qFormat/>
    <w:rPr>
      <w:rFonts w:cs="Symbol"/>
    </w:rPr>
  </w:style>
  <w:style w:type="character" w:styleId="ListLabel61" w:customStyle="1">
    <w:name w:val="ListLabel 61"/>
    <w:qFormat/>
    <w:rPr>
      <w:rFonts w:cs="Symbol"/>
    </w:rPr>
  </w:style>
  <w:style w:type="character" w:styleId="ListLabel62" w:customStyle="1">
    <w:name w:val="ListLabel 62"/>
    <w:qFormat/>
    <w:rPr>
      <w:rFonts w:cs="Symbol"/>
    </w:rPr>
  </w:style>
  <w:style w:type="character" w:styleId="ListLabel63" w:customStyle="1">
    <w:name w:val="ListLabel 63"/>
    <w:qFormat/>
    <w:rPr>
      <w:rFonts w:cs="Symbol"/>
    </w:rPr>
  </w:style>
  <w:style w:type="character" w:styleId="ListLabel64" w:customStyle="1">
    <w:name w:val="ListLabel 64"/>
    <w:qFormat/>
    <w:rPr>
      <w:rFonts w:cs="Symbol"/>
    </w:rPr>
  </w:style>
  <w:style w:type="character" w:styleId="ListLabel65" w:customStyle="1">
    <w:name w:val="ListLabel 65"/>
    <w:qFormat/>
    <w:rPr>
      <w:rFonts w:cs="Symbol"/>
    </w:rPr>
  </w:style>
  <w:style w:type="character" w:styleId="ListLabel66" w:customStyle="1">
    <w:name w:val="ListLabel 66"/>
    <w:qFormat/>
    <w:rPr>
      <w:rFonts w:cs="Symbol"/>
    </w:rPr>
  </w:style>
  <w:style w:type="character" w:styleId="ListLabel67" w:customStyle="1">
    <w:name w:val="ListLabel 67"/>
    <w:qFormat/>
    <w:rPr>
      <w:rFonts w:cs="Symbol"/>
    </w:rPr>
  </w:style>
  <w:style w:type="character" w:styleId="ListLabel68" w:customStyle="1">
    <w:name w:val="ListLabel 68"/>
    <w:qFormat/>
    <w:rPr>
      <w:position w:val="0"/>
      <w:sz w:val="24"/>
      <w:sz w:val="24"/>
      <w:vertAlign w:val="baseline"/>
    </w:rPr>
  </w:style>
  <w:style w:type="character" w:styleId="ListLabel69" w:customStyle="1">
    <w:name w:val="ListLabel 69"/>
    <w:qFormat/>
    <w:rPr>
      <w:position w:val="0"/>
      <w:sz w:val="24"/>
      <w:sz w:val="24"/>
      <w:vertAlign w:val="baseline"/>
    </w:rPr>
  </w:style>
  <w:style w:type="character" w:styleId="ListLabel70" w:customStyle="1">
    <w:name w:val="ListLabel 70"/>
    <w:qFormat/>
    <w:rPr>
      <w:rFonts w:cs="Times New Roman"/>
      <w:color w:val="auto"/>
      <w:lang w:val="en-GB"/>
    </w:rPr>
  </w:style>
  <w:style w:type="character" w:styleId="ListLabel71" w:customStyle="1">
    <w:name w:val="ListLabel 71"/>
    <w:qFormat/>
    <w:rPr>
      <w:rFonts w:cs="Symbol"/>
    </w:rPr>
  </w:style>
  <w:style w:type="character" w:styleId="ListLabel72" w:customStyle="1">
    <w:name w:val="ListLabel 72"/>
    <w:qFormat/>
    <w:rPr>
      <w:rFonts w:cs="Symbol"/>
    </w:rPr>
  </w:style>
  <w:style w:type="character" w:styleId="ListLabel73" w:customStyle="1">
    <w:name w:val="ListLabel 73"/>
    <w:qFormat/>
    <w:rPr>
      <w:rFonts w:cs="Symbol"/>
    </w:rPr>
  </w:style>
  <w:style w:type="character" w:styleId="ListLabel74" w:customStyle="1">
    <w:name w:val="ListLabel 74"/>
    <w:qFormat/>
    <w:rPr>
      <w:rFonts w:cs="Symbol"/>
    </w:rPr>
  </w:style>
  <w:style w:type="character" w:styleId="ListLabel75" w:customStyle="1">
    <w:name w:val="ListLabel 75"/>
    <w:qFormat/>
    <w:rPr>
      <w:rFonts w:cs="Symbol"/>
    </w:rPr>
  </w:style>
  <w:style w:type="character" w:styleId="ListLabel76" w:customStyle="1">
    <w:name w:val="ListLabel 76"/>
    <w:qFormat/>
    <w:rPr>
      <w:rFonts w:cs="Symbol"/>
    </w:rPr>
  </w:style>
  <w:style w:type="character" w:styleId="ListLabel77" w:customStyle="1">
    <w:name w:val="ListLabel 77"/>
    <w:qFormat/>
    <w:rPr>
      <w:rFonts w:cs="Symbol"/>
    </w:rPr>
  </w:style>
  <w:style w:type="character" w:styleId="ListLabel78" w:customStyle="1">
    <w:name w:val="ListLabel 78"/>
    <w:qFormat/>
    <w:rPr>
      <w:rFonts w:cs="Symbol"/>
    </w:rPr>
  </w:style>
  <w:style w:type="character" w:styleId="ListLabel79" w:customStyle="1">
    <w:name w:val="ListLabel 79"/>
    <w:qFormat/>
    <w:rPr>
      <w:rFonts w:cs="Symbol"/>
    </w:rPr>
  </w:style>
  <w:style w:type="character" w:styleId="ListLabel80" w:customStyle="1">
    <w:name w:val="ListLabel 80"/>
    <w:qFormat/>
    <w:rPr/>
  </w:style>
  <w:style w:type="character" w:styleId="Annotationreference">
    <w:name w:val="annotation reference"/>
    <w:basedOn w:val="DefaultParagraphFont"/>
    <w:semiHidden/>
    <w:unhideWhenUsed/>
    <w:qFormat/>
    <w:rsid w:val="00dc5edb"/>
    <w:rPr>
      <w:sz w:val="16"/>
      <w:szCs w:val="16"/>
    </w:rPr>
  </w:style>
  <w:style w:type="character" w:styleId="CommentTextChar" w:customStyle="1">
    <w:name w:val="Comment Text Char"/>
    <w:basedOn w:val="DefaultParagraphFont"/>
    <w:link w:val="CommentText"/>
    <w:semiHidden/>
    <w:qFormat/>
    <w:rsid w:val="00dc5edb"/>
    <w:rPr>
      <w:rFonts w:ascii="Times New Roman" w:hAnsi="Times New Roman"/>
      <w:szCs w:val="20"/>
      <w:lang w:val="en-GB"/>
    </w:rPr>
  </w:style>
  <w:style w:type="character" w:styleId="CommentSubjectChar" w:customStyle="1">
    <w:name w:val="Comment Subject Char"/>
    <w:basedOn w:val="CommentTextChar"/>
    <w:link w:val="CommentSubject"/>
    <w:semiHidden/>
    <w:qFormat/>
    <w:rsid w:val="00dc5edb"/>
    <w:rPr>
      <w:rFonts w:ascii="Times New Roman" w:hAnsi="Times New Roman"/>
      <w:b/>
      <w:bCs/>
      <w:szCs w:val="20"/>
      <w:lang w:val="en-GB"/>
    </w:rPr>
  </w:style>
  <w:style w:type="character" w:styleId="ListLabel81" w:customStyle="1">
    <w:name w:val="ListLabel 81"/>
    <w:qFormat/>
    <w:rPr>
      <w:rFonts w:cs="Symbol"/>
    </w:rPr>
  </w:style>
  <w:style w:type="character" w:styleId="ListLabel82" w:customStyle="1">
    <w:name w:val="ListLabel 82"/>
    <w:qFormat/>
    <w:rPr>
      <w:rFonts w:cs="Symbol"/>
    </w:rPr>
  </w:style>
  <w:style w:type="character" w:styleId="ListLabel83" w:customStyle="1">
    <w:name w:val="ListLabel 83"/>
    <w:qFormat/>
    <w:rPr>
      <w:rFonts w:cs="Symbol"/>
    </w:rPr>
  </w:style>
  <w:style w:type="character" w:styleId="ListLabel84" w:customStyle="1">
    <w:name w:val="ListLabel 84"/>
    <w:qFormat/>
    <w:rPr>
      <w:rFonts w:cs="Symbol"/>
    </w:rPr>
  </w:style>
  <w:style w:type="character" w:styleId="ListLabel85" w:customStyle="1">
    <w:name w:val="ListLabel 85"/>
    <w:qFormat/>
    <w:rPr>
      <w:rFonts w:cs="Symbol"/>
    </w:rPr>
  </w:style>
  <w:style w:type="character" w:styleId="ListLabel86" w:customStyle="1">
    <w:name w:val="ListLabel 86"/>
    <w:qFormat/>
    <w:rPr>
      <w:rFonts w:cs="Symbol"/>
    </w:rPr>
  </w:style>
  <w:style w:type="character" w:styleId="ListLabel87" w:customStyle="1">
    <w:name w:val="ListLabel 87"/>
    <w:qFormat/>
    <w:rPr>
      <w:rFonts w:cs="Symbol"/>
    </w:rPr>
  </w:style>
  <w:style w:type="character" w:styleId="ListLabel88" w:customStyle="1">
    <w:name w:val="ListLabel 88"/>
    <w:qFormat/>
    <w:rPr>
      <w:rFonts w:cs="Symbol"/>
    </w:rPr>
  </w:style>
  <w:style w:type="character" w:styleId="ListLabel89" w:customStyle="1">
    <w:name w:val="ListLabel 89"/>
    <w:qFormat/>
    <w:rPr>
      <w:rFonts w:cs="Symbol"/>
    </w:rPr>
  </w:style>
  <w:style w:type="character" w:styleId="ListLabel90" w:customStyle="1">
    <w:name w:val="ListLabel 90"/>
    <w:qFormat/>
    <w:rPr/>
  </w:style>
  <w:style w:type="character" w:styleId="ListLabel91" w:customStyle="1">
    <w:name w:val="ListLabel 91"/>
    <w:qFormat/>
    <w:rPr>
      <w:rFonts w:cs="Symbol"/>
    </w:rPr>
  </w:style>
  <w:style w:type="character" w:styleId="ListLabel92" w:customStyle="1">
    <w:name w:val="ListLabel 92"/>
    <w:qFormat/>
    <w:rPr>
      <w:rFonts w:cs="Symbol"/>
    </w:rPr>
  </w:style>
  <w:style w:type="character" w:styleId="ListLabel93" w:customStyle="1">
    <w:name w:val="ListLabel 93"/>
    <w:qFormat/>
    <w:rPr>
      <w:rFonts w:cs="Symbol"/>
    </w:rPr>
  </w:style>
  <w:style w:type="character" w:styleId="ListLabel94" w:customStyle="1">
    <w:name w:val="ListLabel 94"/>
    <w:qFormat/>
    <w:rPr>
      <w:rFonts w:cs="Symbol"/>
    </w:rPr>
  </w:style>
  <w:style w:type="character" w:styleId="ListLabel95" w:customStyle="1">
    <w:name w:val="ListLabel 95"/>
    <w:qFormat/>
    <w:rPr>
      <w:rFonts w:cs="Symbol"/>
    </w:rPr>
  </w:style>
  <w:style w:type="character" w:styleId="ListLabel96" w:customStyle="1">
    <w:name w:val="ListLabel 96"/>
    <w:qFormat/>
    <w:rPr>
      <w:rFonts w:cs="Symbol"/>
    </w:rPr>
  </w:style>
  <w:style w:type="character" w:styleId="ListLabel97" w:customStyle="1">
    <w:name w:val="ListLabel 97"/>
    <w:qFormat/>
    <w:rPr>
      <w:rFonts w:cs="Symbol"/>
    </w:rPr>
  </w:style>
  <w:style w:type="character" w:styleId="ListLabel98" w:customStyle="1">
    <w:name w:val="ListLabel 98"/>
    <w:qFormat/>
    <w:rPr>
      <w:rFonts w:cs="Symbol"/>
    </w:rPr>
  </w:style>
  <w:style w:type="character" w:styleId="ListLabel99" w:customStyle="1">
    <w:name w:val="ListLabel 99"/>
    <w:qFormat/>
    <w:rPr>
      <w:rFonts w:cs="Symbol"/>
    </w:rPr>
  </w:style>
  <w:style w:type="character" w:styleId="ListLabel100" w:customStyle="1">
    <w:name w:val="ListLabel 100"/>
    <w:qFormat/>
    <w:rPr/>
  </w:style>
  <w:style w:type="character" w:styleId="UnresolvedMention">
    <w:name w:val="Unresolved Mention"/>
    <w:basedOn w:val="DefaultParagraphFont"/>
    <w:uiPriority w:val="99"/>
    <w:semiHidden/>
    <w:unhideWhenUsed/>
    <w:qFormat/>
    <w:rsid w:val="00965c6b"/>
    <w:rPr>
      <w:color w:val="605E5C"/>
      <w:shd w:fill="E1DFDD" w:val="clear"/>
    </w:rPr>
  </w:style>
  <w:style w:type="character" w:styleId="FollowedHyperlink">
    <w:name w:val="FollowedHyperlink"/>
    <w:basedOn w:val="DefaultParagraphFont"/>
    <w:qFormat/>
    <w:rsid w:val="00820204"/>
    <w:rPr>
      <w:color w:val="800080" w:themeColor="followedHyperlink"/>
      <w:u w:val="single"/>
    </w:rPr>
  </w:style>
  <w:style w:type="character" w:styleId="ListLabel101">
    <w:name w:val="ListLabel 101"/>
    <w:qFormat/>
    <w:rPr>
      <w:rFonts w:cs="Symbol"/>
    </w:rPr>
  </w:style>
  <w:style w:type="character" w:styleId="ListLabel102">
    <w:name w:val="ListLabel 102"/>
    <w:qFormat/>
    <w:rPr>
      <w:rFonts w:cs="Symbol"/>
    </w:rPr>
  </w:style>
  <w:style w:type="character" w:styleId="ListLabel103">
    <w:name w:val="ListLabel 103"/>
    <w:qFormat/>
    <w:rPr>
      <w:rFonts w:cs="Symbol"/>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cs="Symbol"/>
    </w:rPr>
  </w:style>
  <w:style w:type="character" w:styleId="ListLabel110">
    <w:name w:val="ListLabel 110"/>
    <w:qFormat/>
    <w:rPr/>
  </w:style>
  <w:style w:type="character" w:styleId="ListLabel111">
    <w:name w:val="ListLabel 111"/>
    <w:qFormat/>
    <w:rPr/>
  </w:style>
  <w:style w:type="character" w:styleId="ListLabel112">
    <w:name w:val="ListLabel 112"/>
    <w:qFormat/>
    <w:rPr>
      <w:color w:val="auto"/>
      <w:u w:val="none"/>
    </w:rPr>
  </w:style>
  <w:style w:type="character" w:styleId="ListLabel113">
    <w:name w:val="ListLabel 113"/>
    <w:qFormat/>
    <w:rPr>
      <w:lang w:val="en-US"/>
    </w:rPr>
  </w:style>
  <w:style w:type="paragraph" w:styleId="Encapalament" w:customStyle="1">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customStyle="1">
    <w:name w:val="Índex"/>
    <w:basedOn w:val="Normal"/>
    <w:qFormat/>
    <w:pPr>
      <w:suppressLineNumbers/>
    </w:pPr>
    <w:rPr>
      <w:rFonts w:cs="Arial Unicode MS"/>
    </w:rPr>
  </w:style>
  <w:style w:type="paragraph" w:styleId="Caption">
    <w:name w:val="caption"/>
    <w:basedOn w:val="Normal"/>
    <w:link w:val="CaptionChar"/>
    <w:qFormat/>
    <w:pPr>
      <w:spacing w:before="0" w:after="120"/>
    </w:pPr>
    <w:rPr>
      <w:i/>
      <w:sz w:val="22"/>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spacing w:lineRule="auto" w:line="480" w:before="170" w:after="17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autoRedefine/>
    <w:qFormat/>
    <w:pPr>
      <w:keepNext w:val="true"/>
      <w:spacing w:before="0" w:after="0"/>
    </w:pPr>
    <w:rPr/>
  </w:style>
  <w:style w:type="paragraph" w:styleId="Taula1" w:customStyle="1">
    <w:name w:val="Taula1"/>
    <w:basedOn w:val="Contingutdelataula"/>
    <w:autoRedefine/>
    <w:qFormat/>
    <w:pPr/>
    <w:rPr/>
  </w:style>
  <w:style w:type="paragraph" w:styleId="Contingutdelataula" w:customStyle="1">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257"/>
        <w:tab w:val="center" w:pos="4320" w:leader="none"/>
        <w:tab w:val="right" w:pos="8640" w:leader="none"/>
      </w:tabs>
      <w:spacing w:before="0" w:after="0"/>
    </w:pPr>
    <w:rPr/>
  </w:style>
  <w:style w:type="paragraph" w:styleId="Contingutdelmarc" w:customStyle="1">
    <w:name w:val="Contingut del marc"/>
    <w:basedOn w:val="Normal"/>
    <w:qFormat/>
    <w:pPr/>
    <w:rPr/>
  </w:style>
  <w:style w:type="paragraph" w:styleId="Capalera">
    <w:name w:val="Header"/>
    <w:basedOn w:val="Normal"/>
    <w:pPr>
      <w:suppressLineNumbers/>
      <w:tabs>
        <w:tab w:val="clear" w:pos="257"/>
        <w:tab w:val="center" w:pos="4320" w:leader="none"/>
        <w:tab w:val="right" w:pos="8640" w:leader="none"/>
      </w:tabs>
    </w:pPr>
    <w:rPr/>
  </w:style>
  <w:style w:type="paragraph" w:styleId="Encapalamentdelataula" w:customStyle="1">
    <w:name w:val="Encapçalament de la taula"/>
    <w:basedOn w:val="Contingutdelataula"/>
    <w:qFormat/>
    <w:pPr/>
    <w:rPr>
      <w:b/>
      <w:bCs/>
    </w:rPr>
  </w:style>
  <w:style w:type="paragraph" w:styleId="Taula" w:customStyle="1">
    <w:name w:val="Taula"/>
    <w:basedOn w:val="Caption"/>
    <w:autoRedefine/>
    <w:qFormat/>
    <w:pPr>
      <w:spacing w:lineRule="auto" w:line="240" w:before="0" w:after="0"/>
      <w:jc w:val="center"/>
    </w:pPr>
    <w:rPr/>
  </w:style>
  <w:style w:type="paragraph" w:styleId="Text" w:customStyle="1">
    <w:name w:val="Text"/>
    <w:basedOn w:val="Caption"/>
    <w:qFormat/>
    <w:pPr/>
    <w:rPr/>
  </w:style>
  <w:style w:type="paragraph" w:styleId="Citacions" w:customStyle="1">
    <w:name w:val="Citacions"/>
    <w:basedOn w:val="Normal"/>
    <w:qFormat/>
    <w:pPr>
      <w:spacing w:before="0" w:after="283"/>
      <w:ind w:left="567" w:right="567" w:hanging="0"/>
    </w:pPr>
    <w:rPr/>
  </w:style>
  <w:style w:type="paragraph" w:styleId="Bibliografia1" w:customStyle="1">
    <w:name w:val="Bibliografia 1"/>
    <w:basedOn w:val="Ndex"/>
    <w:qFormat/>
    <w:pPr>
      <w:tabs>
        <w:tab w:val="clear" w:pos="257"/>
        <w:tab w:val="right" w:pos="8640" w:leader="dot"/>
      </w:tabs>
    </w:pPr>
    <w:rPr/>
  </w:style>
  <w:style w:type="paragraph" w:styleId="Annotationtext">
    <w:name w:val="annotation text"/>
    <w:basedOn w:val="Normal"/>
    <w:link w:val="CommentTextChar"/>
    <w:semiHidden/>
    <w:unhideWhenUsed/>
    <w:qFormat/>
    <w:rsid w:val="00dc5edb"/>
    <w:pPr>
      <w:spacing w:lineRule="auto" w:line="240"/>
    </w:pPr>
    <w:rPr>
      <w:sz w:val="20"/>
      <w:szCs w:val="20"/>
    </w:rPr>
  </w:style>
  <w:style w:type="paragraph" w:styleId="Annotationsubject">
    <w:name w:val="annotation subject"/>
    <w:basedOn w:val="Annotationtext"/>
    <w:next w:val="Annotationtext"/>
    <w:link w:val="CommentSubjectChar"/>
    <w:semiHidden/>
    <w:unhideWhenUsed/>
    <w:qFormat/>
    <w:rsid w:val="00dc5edb"/>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hyperlink" Target="https://land.copernicus.eu/global/" TargetMode="External"/><Relationship Id="rId4" Type="http://schemas.openxmlformats.org/officeDocument/2006/relationships/hyperlink" Target="https://nbviewer.jupyter.org/github/cgls/ResampleTool_notebook/blob/master/ResampleTool_R_notebook.ipynb" TargetMode="External"/><Relationship Id="rId5" Type="http://schemas.openxmlformats.org/officeDocument/2006/relationships/hyperlink" Target="https://github.com/cgls/ResampleTool_notebook" TargetMode="External"/><Relationship Id="rId6" Type="http://schemas.openxmlformats.org/officeDocument/2006/relationships/hyperlink" Target="https://land.copernicus.eu/global/products/ndvi" TargetMode="External"/><Relationship Id="rId7" Type="http://schemas.openxmlformats.org/officeDocument/2006/relationships/hyperlink" Target="https://land.copernicus.eu/global/products/lai" TargetMode="External"/><Relationship Id="rId8" Type="http://schemas.openxmlformats.org/officeDocument/2006/relationships/hyperlink" Target="https://land.copernicus.eu/global/products/fapar" TargetMode="External"/><Relationship Id="rId9" Type="http://schemas.openxmlformats.org/officeDocument/2006/relationships/hyperlink" Target="https://land.copernicus.eu/global/products/fcover" TargetMode="External"/><Relationship Id="rId10" Type="http://schemas.openxmlformats.org/officeDocument/2006/relationships/hyperlink" Target="https://land.copernicus.eu/global/products/dmp"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hyperlink" Target="https://land.copernicus.eu/global/products/" TargetMode="External"/><Relationship Id="rId15" Type="http://schemas.openxmlformats.org/officeDocument/2006/relationships/hyperlink" Target="https://github.com/xavi-rp/NDVI_resample" TargetMode="External"/><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hyperlink" Target="https://land.copernicus.eu/global/sites/cgls.vito.be/files/products/ImagineS_RP2.1_ATBD-LAI300m_I1.73.pdf" TargetMode="External"/><Relationship Id="rId42" Type="http://schemas.openxmlformats.org/officeDocument/2006/relationships/hyperlink" Target="https://CRAN.R-project.org/package=raster" TargetMode="External"/><Relationship Id="rId43" Type="http://schemas.openxmlformats.org/officeDocument/2006/relationships/hyperlink" Target="https://www.R-project.org/" TargetMode="External"/><Relationship Id="rId44" Type="http://schemas.openxmlformats.org/officeDocument/2006/relationships/hyperlink" Target="https://land.copernicus.eu/global/sites/cgls.vito.be/files/products/GIOGL1_PUM_FAPAR300m-V1_I1.60.pdf" TargetMode="External"/><Relationship Id="rId45" Type="http://schemas.openxmlformats.org/officeDocument/2006/relationships/hyperlink" Target="https://land.copernicus.eu/global/sites/cgls.vito.be/files/products/CGLOPS1_ATBD_DMP300m-V1_I1.12.pdf" TargetMode="External"/><Relationship Id="rId46" Type="http://schemas.openxmlformats.org/officeDocument/2006/relationships/hyperlink" Target="https://land.copernicus.eu/global/sites/cgls.vito.be/files/products/CGLOPS1_ATBD_LAI1km-V2_I1.41.pdf" TargetMode="External"/><Relationship Id="rId47" Type="http://schemas.openxmlformats.org/officeDocument/2006/relationships/footer" Target="footer1.xml"/><Relationship Id="rId48" Type="http://schemas.openxmlformats.org/officeDocument/2006/relationships/comments" Target="comments.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58B3A-A927-4C38-ACF1-ED973386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Application>LibreOffice/6.1.6.3$MacOSX_X86_64 LibreOffice_project/5896ab1714085361c45cf540f76f60673dd96a72</Application>
  <Pages>42</Pages>
  <Words>4804</Words>
  <Characters>24647</Characters>
  <CharactersWithSpaces>28991</CharactersWithSpaces>
  <Paragraphs>480</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2020-07-08T13:25:00Z</dcterms:created>
  <dc:creator>Xavier Rotllan-Puig1,2,✉, Tim Jacobs3, Federico Gianoli1, Pier Lorenzo Marasco1, and Michael Cherlet1</dc:creator>
  <dc:description/>
  <dc:language>ca-ES</dc:language>
  <cp:lastModifiedBy>Xavier Rotllan-Puig</cp:lastModifiedBy>
  <dcterms:modified xsi:type="dcterms:W3CDTF">2020-07-09T21:36:12Z</dcterms:modified>
  <cp:revision>39</cp:revision>
  <dc:subject/>
  <dc:title>Copernicus Global Land Service Resampling Tool Using 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xrp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always_allow_html">
    <vt:lpwstr>yes</vt:lpwstr>
  </property>
  <property fmtid="{D5CDD505-2E9C-101B-9397-08002B2CF9AE}" pid="10" name="date">
    <vt:lpwstr>07/07/2020</vt:lpwstr>
  </property>
  <property fmtid="{D5CDD505-2E9C-101B-9397-08002B2CF9AE}" pid="11" name="output">
    <vt:lpwstr/>
  </property>
  <property fmtid="{D5CDD505-2E9C-101B-9397-08002B2CF9AE}" pid="12" name="subtitle">
    <vt:lpwstr/>
  </property>
</Properties>
</file>